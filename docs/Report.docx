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E523A" w14:textId="482F0B05" w:rsidR="003F091D" w:rsidRPr="003F091D" w:rsidRDefault="003F091D" w:rsidP="003F091D">
      <w:pPr>
        <w:pStyle w:val="Subtitle"/>
        <w:spacing w:after="0"/>
        <w:jc w:val="center"/>
        <w:rPr>
          <w:sz w:val="28"/>
          <w:szCs w:val="28"/>
        </w:rPr>
      </w:pPr>
      <w:r w:rsidRPr="003F091D">
        <w:rPr>
          <w:sz w:val="28"/>
          <w:szCs w:val="28"/>
        </w:rPr>
        <w:t>ĐẠI HỌC QUỐC GIA TP. HỒ CHÍ MINH</w:t>
      </w:r>
    </w:p>
    <w:p w14:paraId="52E1BFF3" w14:textId="793C25A9" w:rsidR="00716F9E" w:rsidRPr="003F091D" w:rsidRDefault="003F091D" w:rsidP="00DB63FF">
      <w:pPr>
        <w:pStyle w:val="Title"/>
        <w:spacing w:line="276" w:lineRule="auto"/>
        <w:jc w:val="center"/>
        <w:rPr>
          <w:rFonts w:cstheme="majorHAnsi"/>
          <w:color w:val="3662B7"/>
          <w:sz w:val="40"/>
          <w:szCs w:val="40"/>
          <w:lang w:val="vi-VN"/>
        </w:rPr>
      </w:pPr>
      <w:r w:rsidRPr="003F091D">
        <w:rPr>
          <w:rFonts w:cstheme="majorHAnsi"/>
          <w:color w:val="3662B7"/>
          <w:sz w:val="40"/>
          <w:szCs w:val="40"/>
        </w:rPr>
        <w:t>TRƯỜNG</w:t>
      </w:r>
      <w:r w:rsidRPr="003F091D">
        <w:rPr>
          <w:rFonts w:cstheme="majorHAnsi"/>
          <w:color w:val="3662B7"/>
          <w:sz w:val="40"/>
          <w:szCs w:val="40"/>
          <w:lang w:val="vi-VN"/>
        </w:rPr>
        <w:t xml:space="preserve"> ĐẠI HỌC CÔNG NGHỆ THÔNG TIN</w:t>
      </w:r>
    </w:p>
    <w:p w14:paraId="3C927AB3" w14:textId="77777777" w:rsidR="003F091D" w:rsidRPr="003F091D" w:rsidRDefault="003F091D" w:rsidP="003F091D">
      <w:pPr>
        <w:pStyle w:val="Subtitle"/>
        <w:jc w:val="center"/>
        <w:rPr>
          <w:b/>
          <w:bCs/>
          <w:color w:val="3662B7"/>
          <w:sz w:val="28"/>
          <w:szCs w:val="28"/>
        </w:rPr>
      </w:pPr>
      <w:r w:rsidRPr="003F091D">
        <w:rPr>
          <w:b/>
          <w:bCs/>
          <w:color w:val="3662B7"/>
          <w:sz w:val="28"/>
          <w:szCs w:val="28"/>
          <w:lang w:val="vi-VN"/>
        </w:rPr>
        <w:t>KHOA CÔNG NGHỆ PHẦN MỀM</w:t>
      </w:r>
    </w:p>
    <w:p w14:paraId="7EFAF19A" w14:textId="77777777" w:rsidR="003F091D" w:rsidRPr="003F091D" w:rsidRDefault="003F091D" w:rsidP="003F091D">
      <w:pPr>
        <w:pStyle w:val="Subtitle"/>
        <w:jc w:val="center"/>
      </w:pPr>
    </w:p>
    <w:p w14:paraId="576DD10A" w14:textId="77777777" w:rsidR="003F091D" w:rsidRDefault="003F091D" w:rsidP="003F091D">
      <w:pPr>
        <w:jc w:val="center"/>
        <w:rPr>
          <w:lang w:val="vi-VN"/>
        </w:rPr>
      </w:pPr>
    </w:p>
    <w:p w14:paraId="39FA0BA5" w14:textId="77777777" w:rsidR="003F091D" w:rsidRDefault="003F091D" w:rsidP="003F091D">
      <w:pPr>
        <w:jc w:val="center"/>
        <w:rPr>
          <w:lang w:val="vi-VN"/>
        </w:rPr>
      </w:pPr>
    </w:p>
    <w:p w14:paraId="5E82666F" w14:textId="77777777" w:rsidR="003F091D" w:rsidRDefault="003F091D" w:rsidP="003F091D">
      <w:pPr>
        <w:jc w:val="center"/>
        <w:rPr>
          <w:lang w:val="vi-VN"/>
        </w:rPr>
      </w:pPr>
    </w:p>
    <w:p w14:paraId="69097D1E" w14:textId="77777777" w:rsidR="003F091D" w:rsidRDefault="003F091D" w:rsidP="003F091D">
      <w:pPr>
        <w:jc w:val="center"/>
        <w:rPr>
          <w:lang w:val="vi-VN"/>
        </w:rPr>
      </w:pPr>
    </w:p>
    <w:p w14:paraId="430B2142" w14:textId="77777777" w:rsidR="003F091D" w:rsidRDefault="003F091D" w:rsidP="003F091D">
      <w:pPr>
        <w:jc w:val="center"/>
        <w:rPr>
          <w:lang w:val="vi-VN"/>
        </w:rPr>
      </w:pPr>
    </w:p>
    <w:p w14:paraId="4E965E94" w14:textId="77777777" w:rsidR="003F091D" w:rsidRDefault="003F091D" w:rsidP="003F091D">
      <w:pPr>
        <w:jc w:val="center"/>
        <w:rPr>
          <w:lang w:val="vi-VN"/>
        </w:rPr>
      </w:pPr>
    </w:p>
    <w:p w14:paraId="0299EDC7" w14:textId="77777777" w:rsidR="003F091D" w:rsidRDefault="003F091D" w:rsidP="003F091D">
      <w:pPr>
        <w:jc w:val="center"/>
        <w:rPr>
          <w:lang w:val="vi-VN"/>
        </w:rPr>
      </w:pPr>
    </w:p>
    <w:p w14:paraId="4CE3A995" w14:textId="77777777" w:rsidR="003F091D" w:rsidRDefault="003F091D" w:rsidP="003F091D">
      <w:pPr>
        <w:jc w:val="center"/>
        <w:rPr>
          <w:lang w:val="vi-VN"/>
        </w:rPr>
      </w:pPr>
    </w:p>
    <w:p w14:paraId="3AAA5491" w14:textId="77777777" w:rsidR="003F091D" w:rsidRDefault="003F091D" w:rsidP="003F091D">
      <w:pPr>
        <w:jc w:val="center"/>
        <w:rPr>
          <w:lang w:val="vi-VN"/>
        </w:rPr>
      </w:pPr>
    </w:p>
    <w:p w14:paraId="12B0856A" w14:textId="77777777" w:rsidR="003F091D" w:rsidRDefault="003F091D" w:rsidP="003F091D">
      <w:pPr>
        <w:jc w:val="center"/>
        <w:rPr>
          <w:lang w:val="vi-VN"/>
        </w:rPr>
      </w:pPr>
    </w:p>
    <w:p w14:paraId="6EEBE727" w14:textId="77777777" w:rsidR="003F091D" w:rsidRDefault="003F091D" w:rsidP="003F091D">
      <w:pPr>
        <w:jc w:val="center"/>
        <w:rPr>
          <w:lang w:val="vi-VN"/>
        </w:rPr>
      </w:pPr>
    </w:p>
    <w:p w14:paraId="54EC9AAC" w14:textId="77777777" w:rsidR="003F091D" w:rsidRDefault="003F091D" w:rsidP="003F091D">
      <w:pPr>
        <w:jc w:val="center"/>
        <w:rPr>
          <w:lang w:val="vi-VN"/>
        </w:rPr>
      </w:pPr>
    </w:p>
    <w:p w14:paraId="75CB46A6" w14:textId="77777777" w:rsidR="003F091D" w:rsidRDefault="003F091D" w:rsidP="003F091D">
      <w:pPr>
        <w:jc w:val="center"/>
        <w:rPr>
          <w:lang w:val="vi-VN"/>
        </w:rPr>
      </w:pPr>
    </w:p>
    <w:p w14:paraId="5EA47768" w14:textId="77777777" w:rsidR="003F091D" w:rsidRDefault="003F091D" w:rsidP="003F091D">
      <w:pPr>
        <w:jc w:val="center"/>
        <w:rPr>
          <w:lang w:val="vi-VN"/>
        </w:rPr>
      </w:pPr>
    </w:p>
    <w:p w14:paraId="31C13DFE" w14:textId="77777777" w:rsidR="003F091D" w:rsidRDefault="003F091D" w:rsidP="003F091D">
      <w:pPr>
        <w:jc w:val="center"/>
        <w:rPr>
          <w:lang w:val="vi-VN"/>
        </w:rPr>
      </w:pPr>
    </w:p>
    <w:p w14:paraId="49E5A782" w14:textId="77777777" w:rsidR="003F091D" w:rsidRDefault="003F091D" w:rsidP="003F091D">
      <w:pPr>
        <w:jc w:val="center"/>
        <w:rPr>
          <w:lang w:val="vi-VN"/>
        </w:rPr>
      </w:pPr>
    </w:p>
    <w:p w14:paraId="4EC3627B" w14:textId="12E28F36" w:rsidR="00DB63FF" w:rsidRPr="00DB63FF" w:rsidRDefault="00DB63FF" w:rsidP="00DB63FF">
      <w:pPr>
        <w:pStyle w:val="Title"/>
        <w:jc w:val="center"/>
        <w:rPr>
          <w:color w:val="3662B7"/>
          <w:sz w:val="48"/>
          <w:szCs w:val="48"/>
        </w:rPr>
      </w:pPr>
      <w:bookmarkStart w:id="0" w:name="_Toc13271045"/>
      <w:r w:rsidRPr="00DB63FF">
        <w:rPr>
          <w:color w:val="3662B7"/>
          <w:sz w:val="48"/>
          <w:szCs w:val="48"/>
        </w:rPr>
        <w:t>BÁO CÁO ĐỒ ÁN CUỐI KỲ</w:t>
      </w:r>
      <w:bookmarkEnd w:id="0"/>
    </w:p>
    <w:p w14:paraId="1D781C2D" w14:textId="45E97B7B" w:rsidR="003F091D" w:rsidRDefault="003F091D" w:rsidP="00DB63FF">
      <w:pPr>
        <w:pStyle w:val="Title"/>
        <w:jc w:val="center"/>
        <w:rPr>
          <w:rFonts w:asciiTheme="minorHAnsi" w:hAnsiTheme="minorHAnsi" w:cstheme="minorHAnsi"/>
          <w:color w:val="3662B7"/>
        </w:rPr>
      </w:pPr>
      <w:r w:rsidRPr="00DB63FF">
        <w:rPr>
          <w:rFonts w:asciiTheme="minorHAnsi" w:hAnsiTheme="minorHAnsi" w:cstheme="minorHAnsi"/>
          <w:noProof/>
          <w:color w:val="3662B7"/>
        </w:rPr>
        <w:drawing>
          <wp:anchor distT="0" distB="0" distL="114300" distR="114300" simplePos="0" relativeHeight="251658240" behindDoc="0" locked="0" layoutInCell="1" allowOverlap="1" wp14:anchorId="1E0A2628" wp14:editId="48ECD496">
            <wp:simplePos x="0" y="0"/>
            <wp:positionH relativeFrom="margin">
              <wp:posOffset>1435100</wp:posOffset>
            </wp:positionH>
            <wp:positionV relativeFrom="margin">
              <wp:posOffset>1443703</wp:posOffset>
            </wp:positionV>
            <wp:extent cx="2856865" cy="2296795"/>
            <wp:effectExtent l="0" t="0" r="635" b="1905"/>
            <wp:wrapSquare wrapText="bothSides"/>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IT_In.jpg"/>
                    <pic:cNvPicPr/>
                  </pic:nvPicPr>
                  <pic:blipFill rotWithShape="1">
                    <a:blip r:embed="rId6" cstate="print">
                      <a:extLst>
                        <a:ext uri="{28A0092B-C50C-407E-A947-70E740481C1C}">
                          <a14:useLocalDpi xmlns:a14="http://schemas.microsoft.com/office/drawing/2010/main" val="0"/>
                        </a:ext>
                      </a:extLst>
                    </a:blip>
                    <a:srcRect b="32527"/>
                    <a:stretch/>
                  </pic:blipFill>
                  <pic:spPr bwMode="auto">
                    <a:xfrm>
                      <a:off x="0" y="0"/>
                      <a:ext cx="2856865"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FF" w:rsidRPr="00DB63FF">
        <w:rPr>
          <w:rFonts w:asciiTheme="minorHAnsi" w:hAnsiTheme="minorHAnsi" w:cstheme="minorHAnsi"/>
          <w:color w:val="3662B7"/>
        </w:rPr>
        <w:t>QUẢN LÝ PHÒNG MẠCH TƯ</w:t>
      </w:r>
    </w:p>
    <w:p w14:paraId="2932EAA3" w14:textId="21603799" w:rsidR="00DB63FF" w:rsidRDefault="00DB63FF" w:rsidP="00DB63FF"/>
    <w:p w14:paraId="0341ADE5" w14:textId="09B8DE58" w:rsidR="00DB63FF" w:rsidRDefault="00DB63FF" w:rsidP="00DB63FF"/>
    <w:p w14:paraId="62822737" w14:textId="71CDF6BE" w:rsidR="00DB63FF" w:rsidRPr="00DB63FF" w:rsidRDefault="00DB63FF" w:rsidP="00DB63FF">
      <w:pPr>
        <w:pStyle w:val="Subtitle"/>
        <w:spacing w:line="276" w:lineRule="auto"/>
        <w:rPr>
          <w:rStyle w:val="SubtleReference"/>
          <w:rFonts w:asciiTheme="majorHAnsi" w:hAnsiTheme="majorHAnsi" w:cstheme="majorHAnsi"/>
          <w:b/>
          <w:bCs/>
          <w:smallCaps w:val="0"/>
          <w:color w:val="000000" w:themeColor="text1"/>
          <w:sz w:val="32"/>
          <w:szCs w:val="32"/>
        </w:rPr>
      </w:pPr>
      <w:r w:rsidRPr="00DB63FF">
        <w:rPr>
          <w:rStyle w:val="SubtleReference"/>
          <w:rFonts w:cstheme="minorHAnsi"/>
          <w:b/>
          <w:bCs/>
          <w:smallCaps w:val="0"/>
          <w:color w:val="000000" w:themeColor="text1"/>
          <w:sz w:val="32"/>
          <w:szCs w:val="32"/>
        </w:rPr>
        <w:t>LỚP:</w:t>
      </w:r>
      <w:r w:rsidRPr="00DB63FF">
        <w:rPr>
          <w:rStyle w:val="SubtleReference"/>
          <w:rFonts w:asciiTheme="majorHAnsi" w:hAnsiTheme="majorHAnsi" w:cstheme="majorHAnsi"/>
          <w:b/>
          <w:bCs/>
          <w:smallCaps w:val="0"/>
          <w:color w:val="000000" w:themeColor="text1"/>
          <w:sz w:val="32"/>
          <w:szCs w:val="32"/>
        </w:rPr>
        <w:t xml:space="preserve"> SE104.J2</w:t>
      </w:r>
      <w:r w:rsidRPr="00DB63FF">
        <w:rPr>
          <w:rStyle w:val="SubtleReference"/>
          <w:rFonts w:asciiTheme="majorHAnsi" w:hAnsiTheme="majorHAnsi" w:cstheme="majorHAnsi"/>
          <w:b/>
          <w:bCs/>
          <w:smallCaps w:val="0"/>
          <w:color w:val="000000" w:themeColor="text1"/>
          <w:sz w:val="32"/>
          <w:szCs w:val="32"/>
          <w:lang w:val="vi-VN"/>
        </w:rPr>
        <w:t>2</w:t>
      </w:r>
      <w:r w:rsidRPr="00DB63FF">
        <w:rPr>
          <w:rStyle w:val="SubtleReference"/>
          <w:rFonts w:asciiTheme="majorHAnsi" w:hAnsiTheme="majorHAnsi" w:cstheme="majorHAnsi"/>
          <w:b/>
          <w:bCs/>
          <w:smallCaps w:val="0"/>
          <w:color w:val="000000" w:themeColor="text1"/>
          <w:sz w:val="32"/>
          <w:szCs w:val="32"/>
        </w:rPr>
        <w:t>.PMCL</w:t>
      </w:r>
      <w:r w:rsidRPr="00DB63FF">
        <w:rPr>
          <w:rStyle w:val="SubtleReference"/>
          <w:rFonts w:asciiTheme="majorHAnsi" w:hAnsiTheme="majorHAnsi" w:cstheme="majorHAnsi"/>
          <w:b/>
          <w:bCs/>
          <w:smallCaps w:val="0"/>
          <w:color w:val="000000" w:themeColor="text1"/>
          <w:sz w:val="32"/>
          <w:szCs w:val="32"/>
        </w:rPr>
        <w:br/>
      </w:r>
      <w:r w:rsidRPr="00DB63FF">
        <w:rPr>
          <w:rStyle w:val="SubtleReference"/>
          <w:rFonts w:cstheme="minorHAnsi"/>
          <w:b/>
          <w:bCs/>
          <w:smallCaps w:val="0"/>
          <w:color w:val="000000" w:themeColor="text1"/>
          <w:sz w:val="32"/>
          <w:szCs w:val="32"/>
        </w:rPr>
        <w:t>GIẢNG VIÊN HƯỚNG DẪN</w:t>
      </w:r>
      <w:r w:rsidRPr="00DB63FF">
        <w:rPr>
          <w:rStyle w:val="SubtleReference"/>
          <w:rFonts w:asciiTheme="majorHAnsi" w:hAnsiTheme="majorHAnsi" w:cstheme="majorHAnsi"/>
          <w:b/>
          <w:bCs/>
          <w:smallCaps w:val="0"/>
          <w:color w:val="000000" w:themeColor="text1"/>
          <w:sz w:val="32"/>
          <w:szCs w:val="32"/>
        </w:rPr>
        <w:t>: ThS. NGUYỄN CÔNG HOAN</w:t>
      </w:r>
    </w:p>
    <w:p w14:paraId="45645C76" w14:textId="5D72E275" w:rsidR="00DB63FF" w:rsidRPr="00DB63FF" w:rsidRDefault="00DB63FF" w:rsidP="00DB63FF">
      <w:pPr>
        <w:pStyle w:val="Subtitle"/>
        <w:spacing w:after="0" w:line="276" w:lineRule="auto"/>
        <w:rPr>
          <w:rStyle w:val="SubtleReference"/>
          <w:rFonts w:cstheme="minorHAnsi"/>
          <w:b/>
          <w:bCs/>
          <w:smallCaps w:val="0"/>
          <w:color w:val="000000" w:themeColor="text1"/>
          <w:sz w:val="32"/>
          <w:szCs w:val="32"/>
        </w:rPr>
      </w:pPr>
      <w:r>
        <w:rPr>
          <w:rStyle w:val="SubtleReference"/>
          <w:rFonts w:cstheme="minorHAnsi"/>
          <w:b/>
          <w:bCs/>
          <w:smallCaps w:val="0"/>
          <w:color w:val="000000" w:themeColor="text1"/>
          <w:sz w:val="32"/>
          <w:szCs w:val="32"/>
        </w:rPr>
        <w:t>SINH VIÊN THỰC HIỆN</w:t>
      </w:r>
      <w:r w:rsidRPr="00DB63FF">
        <w:rPr>
          <w:rStyle w:val="SubtleReference"/>
          <w:rFonts w:cstheme="minorHAnsi"/>
          <w:b/>
          <w:bCs/>
          <w:smallCaps w:val="0"/>
          <w:color w:val="000000" w:themeColor="text1"/>
          <w:sz w:val="32"/>
          <w:szCs w:val="32"/>
        </w:rPr>
        <w:t xml:space="preserve">: </w:t>
      </w:r>
    </w:p>
    <w:p w14:paraId="1FAA45C1" w14:textId="0BBBF8C2" w:rsidR="00DB63FF" w:rsidRPr="00DB63FF" w:rsidRDefault="00DB63FF" w:rsidP="00DB63FF">
      <w:pPr>
        <w:pStyle w:val="Subtitle"/>
        <w:spacing w:after="0" w:line="276" w:lineRule="auto"/>
        <w:ind w:firstLine="720"/>
        <w:rPr>
          <w:rStyle w:val="SubtleReference"/>
          <w:rFonts w:asciiTheme="majorHAnsi" w:hAnsiTheme="majorHAnsi" w:cstheme="majorHAnsi"/>
          <w:b/>
          <w:bCs/>
          <w:smallCaps w:val="0"/>
          <w:color w:val="000000" w:themeColor="text1"/>
          <w:sz w:val="32"/>
          <w:szCs w:val="32"/>
          <w:lang w:val="vi-VN"/>
        </w:rPr>
      </w:pPr>
      <w:r w:rsidRPr="00DB63FF">
        <w:rPr>
          <w:rStyle w:val="SubtleReference"/>
          <w:rFonts w:asciiTheme="majorHAnsi" w:hAnsiTheme="majorHAnsi" w:cstheme="majorHAnsi"/>
          <w:b/>
          <w:bCs/>
          <w:smallCaps w:val="0"/>
          <w:color w:val="000000" w:themeColor="text1"/>
          <w:sz w:val="32"/>
          <w:szCs w:val="32"/>
        </w:rPr>
        <w:t>LÊ VIỆT BÁCH</w:t>
      </w:r>
      <w:r w:rsidRPr="00DB63FF">
        <w:rPr>
          <w:rStyle w:val="SubtleReference"/>
          <w:rFonts w:asciiTheme="majorHAnsi" w:hAnsiTheme="majorHAnsi" w:cstheme="majorHAnsi"/>
          <w:b/>
          <w:bCs/>
          <w:smallCaps w:val="0"/>
          <w:color w:val="000000" w:themeColor="text1"/>
          <w:sz w:val="32"/>
          <w:szCs w:val="32"/>
          <w:lang w:val="vi-VN"/>
        </w:rPr>
        <w:t xml:space="preserve"> – 17520261</w:t>
      </w:r>
    </w:p>
    <w:p w14:paraId="143699A2" w14:textId="477B2B1A" w:rsidR="00DB63FF" w:rsidRPr="00DB63FF" w:rsidRDefault="00DB63FF" w:rsidP="00DB63FF">
      <w:pPr>
        <w:pStyle w:val="Subtitle"/>
        <w:spacing w:after="0" w:line="276" w:lineRule="auto"/>
        <w:ind w:firstLine="720"/>
        <w:rPr>
          <w:rStyle w:val="SubtleReference"/>
          <w:rFonts w:asciiTheme="majorHAnsi" w:hAnsiTheme="majorHAnsi" w:cstheme="majorHAnsi"/>
          <w:smallCaps w:val="0"/>
          <w:color w:val="000000" w:themeColor="text1"/>
          <w:sz w:val="32"/>
          <w:szCs w:val="32"/>
        </w:rPr>
      </w:pPr>
      <w:r w:rsidRPr="00DB63FF">
        <w:rPr>
          <w:rStyle w:val="SubtleReference"/>
          <w:rFonts w:asciiTheme="majorHAnsi" w:hAnsiTheme="majorHAnsi" w:cstheme="majorHAnsi"/>
          <w:b/>
          <w:bCs/>
          <w:smallCaps w:val="0"/>
          <w:color w:val="000000" w:themeColor="text1"/>
          <w:sz w:val="32"/>
          <w:szCs w:val="32"/>
          <w:lang w:val="vi-VN"/>
        </w:rPr>
        <w:t>LÊ SI LẮC</w:t>
      </w:r>
      <w:r w:rsidRPr="00DB63FF">
        <w:rPr>
          <w:rStyle w:val="SubtleReference"/>
          <w:rFonts w:asciiTheme="majorHAnsi" w:hAnsiTheme="majorHAnsi" w:cstheme="majorHAnsi"/>
          <w:b/>
          <w:bCs/>
          <w:smallCaps w:val="0"/>
          <w:color w:val="000000" w:themeColor="text1"/>
          <w:sz w:val="32"/>
          <w:szCs w:val="32"/>
          <w:lang w:val="vi-VN"/>
        </w:rPr>
        <w:tab/>
        <w:t xml:space="preserve">    </w:t>
      </w:r>
      <w:r w:rsidR="007D4132">
        <w:rPr>
          <w:rStyle w:val="SubtleReference"/>
          <w:rFonts w:asciiTheme="majorHAnsi" w:hAnsiTheme="majorHAnsi" w:cstheme="majorHAnsi"/>
          <w:b/>
          <w:bCs/>
          <w:smallCaps w:val="0"/>
          <w:color w:val="000000" w:themeColor="text1"/>
          <w:sz w:val="32"/>
          <w:szCs w:val="32"/>
          <w:lang w:val="vi-VN"/>
        </w:rPr>
        <w:t xml:space="preserve">  </w:t>
      </w:r>
      <w:r w:rsidRPr="00DB63FF">
        <w:rPr>
          <w:rStyle w:val="SubtleReference"/>
          <w:rFonts w:asciiTheme="majorHAnsi" w:hAnsiTheme="majorHAnsi" w:cstheme="majorHAnsi"/>
          <w:b/>
          <w:bCs/>
          <w:smallCaps w:val="0"/>
          <w:color w:val="000000" w:themeColor="text1"/>
          <w:sz w:val="32"/>
          <w:szCs w:val="32"/>
          <w:lang w:val="vi-VN"/>
        </w:rPr>
        <w:t>– 1752</w:t>
      </w:r>
      <w:r w:rsidR="007D4132">
        <w:rPr>
          <w:rStyle w:val="SubtleReference"/>
          <w:rFonts w:asciiTheme="majorHAnsi" w:hAnsiTheme="majorHAnsi" w:cstheme="majorHAnsi"/>
          <w:b/>
          <w:bCs/>
          <w:smallCaps w:val="0"/>
          <w:color w:val="000000" w:themeColor="text1"/>
          <w:sz w:val="32"/>
          <w:szCs w:val="32"/>
          <w:lang w:val="vi-VN"/>
        </w:rPr>
        <w:t>0669</w:t>
      </w:r>
      <w:r w:rsidRPr="00DB63FF">
        <w:rPr>
          <w:rStyle w:val="SubtleReference"/>
          <w:rFonts w:asciiTheme="majorHAnsi" w:hAnsiTheme="majorHAnsi" w:cstheme="majorHAnsi"/>
          <w:smallCaps w:val="0"/>
          <w:color w:val="000000" w:themeColor="text1"/>
          <w:sz w:val="32"/>
          <w:szCs w:val="32"/>
        </w:rPr>
        <w:t xml:space="preserve"> </w:t>
      </w:r>
    </w:p>
    <w:p w14:paraId="6937A975" w14:textId="377CE9EC" w:rsidR="00DB63FF" w:rsidRDefault="00DB63FF" w:rsidP="00DB63FF"/>
    <w:p w14:paraId="4E26D036" w14:textId="420E7A6A" w:rsidR="005A3569" w:rsidRDefault="005A3569" w:rsidP="00DB63FF"/>
    <w:p w14:paraId="407B0355" w14:textId="4A3BB104" w:rsidR="005A3569" w:rsidRDefault="005A3569" w:rsidP="00DB63FF"/>
    <w:p w14:paraId="6F02B7D3" w14:textId="5652FD88" w:rsidR="005A3569" w:rsidRDefault="005A3569" w:rsidP="00DB63FF"/>
    <w:p w14:paraId="48D52931" w14:textId="349A0E06" w:rsidR="005A3569" w:rsidRDefault="005A3569" w:rsidP="00DB63FF"/>
    <w:p w14:paraId="1518D220" w14:textId="7441D636" w:rsidR="005A3569" w:rsidRDefault="005A3569" w:rsidP="00DB63FF"/>
    <w:p w14:paraId="1CC3C57D" w14:textId="65564E96" w:rsidR="005A3569" w:rsidRDefault="005A3569">
      <w:r>
        <w:rPr>
          <w:noProof/>
        </w:rPr>
        <mc:AlternateContent>
          <mc:Choice Requires="wps">
            <w:drawing>
              <wp:anchor distT="0" distB="0" distL="114300" distR="114300" simplePos="0" relativeHeight="251659264" behindDoc="0" locked="0" layoutInCell="1" allowOverlap="1" wp14:anchorId="61201ABF" wp14:editId="2150634E">
                <wp:simplePos x="0" y="0"/>
                <wp:positionH relativeFrom="column">
                  <wp:posOffset>1435100</wp:posOffset>
                </wp:positionH>
                <wp:positionV relativeFrom="paragraph">
                  <wp:posOffset>649769</wp:posOffset>
                </wp:positionV>
                <wp:extent cx="3097162" cy="344129"/>
                <wp:effectExtent l="0" t="0" r="1905" b="0"/>
                <wp:wrapNone/>
                <wp:docPr id="2" name="Text Box 2"/>
                <wp:cNvGraphicFramePr/>
                <a:graphic xmlns:a="http://schemas.openxmlformats.org/drawingml/2006/main">
                  <a:graphicData uri="http://schemas.microsoft.com/office/word/2010/wordprocessingShape">
                    <wps:wsp>
                      <wps:cNvSpPr txBox="1"/>
                      <wps:spPr>
                        <a:xfrm>
                          <a:off x="0" y="0"/>
                          <a:ext cx="3097162" cy="3441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AA1B268" w14:textId="528B0979" w:rsidR="000837CA" w:rsidRPr="005A3569" w:rsidRDefault="000837CA" w:rsidP="005A3569">
                            <w:pPr>
                              <w:pStyle w:val="Subtitle"/>
                              <w:jc w:val="center"/>
                              <w:rPr>
                                <w:sz w:val="24"/>
                                <w:szCs w:val="24"/>
                                <w:lang w:val="vi-VN"/>
                              </w:rPr>
                            </w:pPr>
                            <w:r w:rsidRPr="005A3569">
                              <w:rPr>
                                <w:sz w:val="24"/>
                                <w:szCs w:val="24"/>
                                <w:lang w:val="vi-VN"/>
                              </w:rPr>
                              <w:t xml:space="preserve">TP HCM, NGÀY </w:t>
                            </w:r>
                            <w:r w:rsidRPr="005A3569">
                              <w:rPr>
                                <w:sz w:val="24"/>
                                <w:szCs w:val="24"/>
                              </w:rPr>
                              <w:t>06</w:t>
                            </w:r>
                            <w:r w:rsidRPr="005A3569">
                              <w:rPr>
                                <w:sz w:val="24"/>
                                <w:szCs w:val="24"/>
                                <w:lang w:val="vi-VN"/>
                              </w:rPr>
                              <w:t xml:space="preserve"> THÁNG 0</w:t>
                            </w:r>
                            <w:r w:rsidRPr="005A3569">
                              <w:rPr>
                                <w:sz w:val="24"/>
                                <w:szCs w:val="24"/>
                              </w:rPr>
                              <w:t>7</w:t>
                            </w:r>
                            <w:r w:rsidRPr="005A3569">
                              <w:rPr>
                                <w:sz w:val="24"/>
                                <w:szCs w:val="24"/>
                                <w:lang w:val="vi-VN"/>
                              </w:rPr>
                              <w:t xml:space="preserve"> NĂM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201ABF" id="_x0000_t202" coordsize="21600,21600" o:spt="202" path="m,l,21600r21600,l21600,xe">
                <v:stroke joinstyle="miter"/>
                <v:path gradientshapeok="t" o:connecttype="rect"/>
              </v:shapetype>
              <v:shape id="Text Box 2" o:spid="_x0000_s1026" type="#_x0000_t202" style="position:absolute;margin-left:113pt;margin-top:51.15pt;width:243.85pt;height:27.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" fillcolor="white [3201]" stroked="f" strokeweight="1pt">
                <v:textbox>
                  <w:txbxContent>
                    <w:p w14:paraId="4AA1B268" w14:textId="528B0979" w:rsidR="000837CA" w:rsidRPr="005A3569" w:rsidRDefault="000837CA" w:rsidP="005A3569">
                      <w:pPr>
                        <w:pStyle w:val="Subtitle"/>
                        <w:jc w:val="center"/>
                        <w:rPr>
                          <w:sz w:val="24"/>
                          <w:szCs w:val="24"/>
                          <w:lang w:val="vi-VN"/>
                        </w:rPr>
                      </w:pPr>
                      <w:r w:rsidRPr="005A3569">
                        <w:rPr>
                          <w:sz w:val="24"/>
                          <w:szCs w:val="24"/>
                          <w:lang w:val="vi-VN"/>
                        </w:rPr>
                        <w:t xml:space="preserve">TP HCM, NGÀY </w:t>
                      </w:r>
                      <w:r w:rsidRPr="005A3569">
                        <w:rPr>
                          <w:sz w:val="24"/>
                          <w:szCs w:val="24"/>
                        </w:rPr>
                        <w:t>06</w:t>
                      </w:r>
                      <w:r w:rsidRPr="005A3569">
                        <w:rPr>
                          <w:sz w:val="24"/>
                          <w:szCs w:val="24"/>
                          <w:lang w:val="vi-VN"/>
                        </w:rPr>
                        <w:t xml:space="preserve"> THÁNG 0</w:t>
                      </w:r>
                      <w:r w:rsidRPr="005A3569">
                        <w:rPr>
                          <w:sz w:val="24"/>
                          <w:szCs w:val="24"/>
                        </w:rPr>
                        <w:t>7</w:t>
                      </w:r>
                      <w:r w:rsidRPr="005A3569">
                        <w:rPr>
                          <w:sz w:val="24"/>
                          <w:szCs w:val="24"/>
                          <w:lang w:val="vi-VN"/>
                        </w:rPr>
                        <w:t xml:space="preserve"> NĂM 2019</w:t>
                      </w:r>
                    </w:p>
                  </w:txbxContent>
                </v:textbox>
              </v:shape>
            </w:pict>
          </mc:Fallback>
        </mc:AlternateContent>
      </w:r>
      <w:r>
        <w:br w:type="page"/>
      </w:r>
    </w:p>
    <w:p w14:paraId="3D27E182" w14:textId="6AA2D0C0" w:rsidR="005A3569" w:rsidRDefault="005A3569" w:rsidP="00DB63FF"/>
    <w:p w14:paraId="3A2E2C77" w14:textId="76438E03" w:rsidR="005A3569" w:rsidRDefault="005A3569" w:rsidP="00DB63FF"/>
    <w:p w14:paraId="18D246E8" w14:textId="33C96B43" w:rsidR="005A3569" w:rsidRDefault="005A3569" w:rsidP="005A3569">
      <w:pPr>
        <w:pStyle w:val="Title"/>
        <w:rPr>
          <w:color w:val="3662B7"/>
        </w:rPr>
      </w:pPr>
      <w:r w:rsidRPr="005A3569">
        <w:rPr>
          <w:color w:val="3662B7"/>
        </w:rPr>
        <w:t>MỤC LỤC</w:t>
      </w:r>
    </w:p>
    <w:sdt>
      <w:sdtPr>
        <w:rPr>
          <w:rFonts w:asciiTheme="minorHAnsi" w:eastAsiaTheme="minorEastAsia" w:hAnsiTheme="minorHAnsi" w:cstheme="minorBidi"/>
          <w:b w:val="0"/>
          <w:bCs w:val="0"/>
          <w:color w:val="auto"/>
          <w:sz w:val="24"/>
          <w:szCs w:val="24"/>
        </w:rPr>
        <w:id w:val="235591260"/>
        <w:docPartObj>
          <w:docPartGallery w:val="Table of Contents"/>
          <w:docPartUnique/>
        </w:docPartObj>
      </w:sdtPr>
      <w:sdtEndPr>
        <w:rPr>
          <w:noProof/>
        </w:rPr>
      </w:sdtEndPr>
      <w:sdtContent>
        <w:p w14:paraId="48050963" w14:textId="126D5290" w:rsidR="000F5777" w:rsidRDefault="000F5777">
          <w:pPr>
            <w:pStyle w:val="TOCHeading"/>
          </w:pPr>
          <w:r>
            <w:t>Table of Contents</w:t>
          </w:r>
        </w:p>
        <w:p w14:paraId="185D0601" w14:textId="37D40F0C" w:rsidR="000F5777" w:rsidRDefault="000F5777">
          <w:pPr>
            <w:pStyle w:val="TOC1"/>
            <w:tabs>
              <w:tab w:val="right" w:leader="dot" w:pos="901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3285527" w:history="1">
            <w:r w:rsidRPr="00566F10">
              <w:rPr>
                <w:rStyle w:val="Hyperlink"/>
                <w:noProof/>
              </w:rPr>
              <w:t>GIỚI THIỆU CHUNG</w:t>
            </w:r>
            <w:r>
              <w:rPr>
                <w:noProof/>
                <w:webHidden/>
              </w:rPr>
              <w:tab/>
            </w:r>
            <w:r>
              <w:rPr>
                <w:noProof/>
                <w:webHidden/>
              </w:rPr>
              <w:fldChar w:fldCharType="begin"/>
            </w:r>
            <w:r>
              <w:rPr>
                <w:noProof/>
                <w:webHidden/>
              </w:rPr>
              <w:instrText xml:space="preserve"> PAGEREF _Toc13285527 \h </w:instrText>
            </w:r>
            <w:r>
              <w:rPr>
                <w:noProof/>
                <w:webHidden/>
              </w:rPr>
            </w:r>
            <w:r>
              <w:rPr>
                <w:noProof/>
                <w:webHidden/>
              </w:rPr>
              <w:fldChar w:fldCharType="separate"/>
            </w:r>
            <w:r>
              <w:rPr>
                <w:noProof/>
                <w:webHidden/>
              </w:rPr>
              <w:t>4</w:t>
            </w:r>
            <w:r>
              <w:rPr>
                <w:noProof/>
                <w:webHidden/>
              </w:rPr>
              <w:fldChar w:fldCharType="end"/>
            </w:r>
          </w:hyperlink>
        </w:p>
        <w:p w14:paraId="43BC19D2" w14:textId="376AECF0" w:rsidR="000F5777" w:rsidRDefault="001C57DC">
          <w:pPr>
            <w:pStyle w:val="TOC3"/>
            <w:tabs>
              <w:tab w:val="right" w:leader="dot" w:pos="9010"/>
            </w:tabs>
            <w:rPr>
              <w:noProof/>
              <w:sz w:val="24"/>
              <w:szCs w:val="24"/>
            </w:rPr>
          </w:pPr>
          <w:hyperlink w:anchor="_Toc13285528" w:history="1">
            <w:r w:rsidR="000F5777" w:rsidRPr="00566F10">
              <w:rPr>
                <w:rStyle w:val="Hyperlink"/>
                <w:noProof/>
              </w:rPr>
              <w:t>1. ĐẶT VẤN ĐỀ</w:t>
            </w:r>
            <w:r w:rsidR="000F5777">
              <w:rPr>
                <w:noProof/>
                <w:webHidden/>
              </w:rPr>
              <w:tab/>
            </w:r>
            <w:r w:rsidR="000F5777">
              <w:rPr>
                <w:noProof/>
                <w:webHidden/>
              </w:rPr>
              <w:fldChar w:fldCharType="begin"/>
            </w:r>
            <w:r w:rsidR="000F5777">
              <w:rPr>
                <w:noProof/>
                <w:webHidden/>
              </w:rPr>
              <w:instrText xml:space="preserve"> PAGEREF _Toc13285528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223775BE" w14:textId="665DF3E7" w:rsidR="000F5777" w:rsidRDefault="001C57DC">
          <w:pPr>
            <w:pStyle w:val="TOC3"/>
            <w:tabs>
              <w:tab w:val="right" w:leader="dot" w:pos="9010"/>
            </w:tabs>
            <w:rPr>
              <w:noProof/>
              <w:sz w:val="24"/>
              <w:szCs w:val="24"/>
            </w:rPr>
          </w:pPr>
          <w:hyperlink w:anchor="_Toc13285529" w:history="1">
            <w:r w:rsidR="000F5777" w:rsidRPr="00566F10">
              <w:rPr>
                <w:rStyle w:val="Hyperlink"/>
                <w:noProof/>
              </w:rPr>
              <w:t>2. MỤC TIÊU VÀ ĐỐI T</w:t>
            </w:r>
            <w:r w:rsidR="000F5777" w:rsidRPr="00566F10">
              <w:rPr>
                <w:rStyle w:val="Hyperlink"/>
                <w:rFonts w:hint="eastAsia"/>
                <w:noProof/>
              </w:rPr>
              <w:t>Ư</w:t>
            </w:r>
            <w:r w:rsidR="000F5777" w:rsidRPr="00566F10">
              <w:rPr>
                <w:rStyle w:val="Hyperlink"/>
                <w:noProof/>
              </w:rPr>
              <w:t>ỢNG NGHIÊN CỨU</w:t>
            </w:r>
            <w:r w:rsidR="000F5777">
              <w:rPr>
                <w:noProof/>
                <w:webHidden/>
              </w:rPr>
              <w:tab/>
            </w:r>
            <w:r w:rsidR="000F5777">
              <w:rPr>
                <w:noProof/>
                <w:webHidden/>
              </w:rPr>
              <w:fldChar w:fldCharType="begin"/>
            </w:r>
            <w:r w:rsidR="000F5777">
              <w:rPr>
                <w:noProof/>
                <w:webHidden/>
              </w:rPr>
              <w:instrText xml:space="preserve"> PAGEREF _Toc13285529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44ACB571" w14:textId="186F2B43" w:rsidR="000F5777" w:rsidRDefault="001C57DC">
          <w:pPr>
            <w:pStyle w:val="TOC3"/>
            <w:tabs>
              <w:tab w:val="right" w:leader="dot" w:pos="9010"/>
            </w:tabs>
            <w:rPr>
              <w:noProof/>
              <w:sz w:val="24"/>
              <w:szCs w:val="24"/>
            </w:rPr>
          </w:pPr>
          <w:hyperlink w:anchor="_Toc13285530" w:history="1">
            <w:r w:rsidR="000F5777" w:rsidRPr="00566F10">
              <w:rPr>
                <w:rStyle w:val="Hyperlink"/>
                <w:noProof/>
              </w:rPr>
              <w:t>3. PHẠM VI NGHIÊN CỨU CỦA ĐỀ TÀI</w:t>
            </w:r>
            <w:r w:rsidR="000F5777">
              <w:rPr>
                <w:noProof/>
                <w:webHidden/>
              </w:rPr>
              <w:tab/>
            </w:r>
            <w:r w:rsidR="000F5777">
              <w:rPr>
                <w:noProof/>
                <w:webHidden/>
              </w:rPr>
              <w:fldChar w:fldCharType="begin"/>
            </w:r>
            <w:r w:rsidR="000F5777">
              <w:rPr>
                <w:noProof/>
                <w:webHidden/>
              </w:rPr>
              <w:instrText xml:space="preserve"> PAGEREF _Toc13285530 \h </w:instrText>
            </w:r>
            <w:r w:rsidR="000F5777">
              <w:rPr>
                <w:noProof/>
                <w:webHidden/>
              </w:rPr>
            </w:r>
            <w:r w:rsidR="000F5777">
              <w:rPr>
                <w:noProof/>
                <w:webHidden/>
              </w:rPr>
              <w:fldChar w:fldCharType="separate"/>
            </w:r>
            <w:r w:rsidR="000F5777">
              <w:rPr>
                <w:noProof/>
                <w:webHidden/>
              </w:rPr>
              <w:t>4</w:t>
            </w:r>
            <w:r w:rsidR="000F5777">
              <w:rPr>
                <w:noProof/>
                <w:webHidden/>
              </w:rPr>
              <w:fldChar w:fldCharType="end"/>
            </w:r>
          </w:hyperlink>
        </w:p>
        <w:p w14:paraId="30B98B77" w14:textId="04FFD6D5" w:rsidR="000F5777" w:rsidRDefault="001C57DC">
          <w:pPr>
            <w:pStyle w:val="TOC1"/>
            <w:tabs>
              <w:tab w:val="right" w:leader="dot" w:pos="9010"/>
            </w:tabs>
            <w:rPr>
              <w:b w:val="0"/>
              <w:bCs w:val="0"/>
              <w:i w:val="0"/>
              <w:iCs w:val="0"/>
              <w:noProof/>
            </w:rPr>
          </w:pPr>
          <w:hyperlink w:anchor="_Toc13285531" w:history="1">
            <w:r w:rsidR="000F5777" w:rsidRPr="00566F10">
              <w:rPr>
                <w:rStyle w:val="Hyperlink"/>
                <w:noProof/>
                <w:lang w:val="vi-VN"/>
              </w:rPr>
              <w:t>CH</w:t>
            </w:r>
            <w:r w:rsidR="000F5777" w:rsidRPr="00566F10">
              <w:rPr>
                <w:rStyle w:val="Hyperlink"/>
                <w:rFonts w:hint="eastAsia"/>
                <w:noProof/>
                <w:lang w:val="vi-VN"/>
              </w:rPr>
              <w:t>ƯƠ</w:t>
            </w:r>
            <w:r w:rsidR="000F5777" w:rsidRPr="00566F10">
              <w:rPr>
                <w:rStyle w:val="Hyperlink"/>
                <w:noProof/>
                <w:lang w:val="vi-VN"/>
              </w:rPr>
              <w:t>NG 1: HIỆN TRẠNG</w:t>
            </w:r>
            <w:r w:rsidR="000F5777">
              <w:rPr>
                <w:noProof/>
                <w:webHidden/>
              </w:rPr>
              <w:tab/>
            </w:r>
            <w:r w:rsidR="000F5777">
              <w:rPr>
                <w:noProof/>
                <w:webHidden/>
              </w:rPr>
              <w:fldChar w:fldCharType="begin"/>
            </w:r>
            <w:r w:rsidR="000F5777">
              <w:rPr>
                <w:noProof/>
                <w:webHidden/>
              </w:rPr>
              <w:instrText xml:space="preserve"> PAGEREF _Toc13285531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59281EC8" w14:textId="280232C3" w:rsidR="000F5777" w:rsidRDefault="001C57DC">
          <w:pPr>
            <w:pStyle w:val="TOC2"/>
            <w:tabs>
              <w:tab w:val="left" w:pos="960"/>
              <w:tab w:val="right" w:leader="dot" w:pos="9010"/>
            </w:tabs>
            <w:rPr>
              <w:b w:val="0"/>
              <w:bCs w:val="0"/>
              <w:noProof/>
              <w:sz w:val="24"/>
              <w:szCs w:val="24"/>
            </w:rPr>
          </w:pPr>
          <w:hyperlink w:anchor="_Toc13285532" w:history="1">
            <w:r w:rsidR="000F5777" w:rsidRPr="00566F10">
              <w:rPr>
                <w:rStyle w:val="Hyperlink"/>
                <w:noProof/>
                <w:lang w:val="vi-VN"/>
              </w:rPr>
              <w:t>1.1</w:t>
            </w:r>
            <w:r w:rsidR="000F5777">
              <w:rPr>
                <w:b w:val="0"/>
                <w:bCs w:val="0"/>
                <w:noProof/>
                <w:sz w:val="24"/>
                <w:szCs w:val="24"/>
              </w:rPr>
              <w:tab/>
            </w:r>
            <w:r w:rsidR="000F5777" w:rsidRPr="00566F10">
              <w:rPr>
                <w:rStyle w:val="Hyperlink"/>
                <w:noProof/>
                <w:lang w:val="vi-VN"/>
              </w:rPr>
              <w:t>Hiện trạng tổ chức</w:t>
            </w:r>
            <w:r w:rsidR="000F5777">
              <w:rPr>
                <w:noProof/>
                <w:webHidden/>
              </w:rPr>
              <w:tab/>
            </w:r>
            <w:r w:rsidR="000F5777">
              <w:rPr>
                <w:noProof/>
                <w:webHidden/>
              </w:rPr>
              <w:fldChar w:fldCharType="begin"/>
            </w:r>
            <w:r w:rsidR="000F5777">
              <w:rPr>
                <w:noProof/>
                <w:webHidden/>
              </w:rPr>
              <w:instrText xml:space="preserve"> PAGEREF _Toc13285532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7331D497" w14:textId="23383369" w:rsidR="000F5777" w:rsidRDefault="001C57DC">
          <w:pPr>
            <w:pStyle w:val="TOC3"/>
            <w:tabs>
              <w:tab w:val="right" w:leader="dot" w:pos="9010"/>
            </w:tabs>
            <w:rPr>
              <w:noProof/>
              <w:sz w:val="24"/>
              <w:szCs w:val="24"/>
            </w:rPr>
          </w:pPr>
          <w:hyperlink w:anchor="_Toc13285533" w:history="1">
            <w:r w:rsidR="000F5777" w:rsidRPr="00566F10">
              <w:rPr>
                <w:rStyle w:val="Hyperlink"/>
                <w:noProof/>
              </w:rPr>
              <w:t>C</w:t>
            </w:r>
            <w:r w:rsidR="000F5777" w:rsidRPr="00566F10">
              <w:rPr>
                <w:rStyle w:val="Hyperlink"/>
                <w:rFonts w:hint="eastAsia"/>
                <w:noProof/>
              </w:rPr>
              <w:t>ơ</w:t>
            </w:r>
            <w:r w:rsidR="000F5777" w:rsidRPr="00566F10">
              <w:rPr>
                <w:rStyle w:val="Hyperlink"/>
                <w:noProof/>
              </w:rPr>
              <w:t xml:space="preserve"> cấu nội bộ</w:t>
            </w:r>
            <w:r w:rsidR="000F5777">
              <w:rPr>
                <w:noProof/>
                <w:webHidden/>
              </w:rPr>
              <w:tab/>
            </w:r>
            <w:r w:rsidR="000F5777">
              <w:rPr>
                <w:noProof/>
                <w:webHidden/>
              </w:rPr>
              <w:fldChar w:fldCharType="begin"/>
            </w:r>
            <w:r w:rsidR="000F5777">
              <w:rPr>
                <w:noProof/>
                <w:webHidden/>
              </w:rPr>
              <w:instrText xml:space="preserve"> PAGEREF _Toc13285533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59B5A14F" w14:textId="0B556B29" w:rsidR="000F5777" w:rsidRDefault="001C57DC">
          <w:pPr>
            <w:pStyle w:val="TOC3"/>
            <w:tabs>
              <w:tab w:val="right" w:leader="dot" w:pos="9010"/>
            </w:tabs>
            <w:rPr>
              <w:noProof/>
              <w:sz w:val="24"/>
              <w:szCs w:val="24"/>
            </w:rPr>
          </w:pPr>
          <w:hyperlink w:anchor="_Toc13285534" w:history="1">
            <w:r w:rsidR="000F5777" w:rsidRPr="00566F10">
              <w:rPr>
                <w:rStyle w:val="Hyperlink"/>
                <w:noProof/>
              </w:rPr>
              <w:t>Đối ngoại</w:t>
            </w:r>
            <w:r w:rsidR="000F5777">
              <w:rPr>
                <w:noProof/>
                <w:webHidden/>
              </w:rPr>
              <w:tab/>
            </w:r>
            <w:r w:rsidR="000F5777">
              <w:rPr>
                <w:noProof/>
                <w:webHidden/>
              </w:rPr>
              <w:fldChar w:fldCharType="begin"/>
            </w:r>
            <w:r w:rsidR="000F5777">
              <w:rPr>
                <w:noProof/>
                <w:webHidden/>
              </w:rPr>
              <w:instrText xml:space="preserve"> PAGEREF _Toc13285534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27FA48AA" w14:textId="3CB5CDD6" w:rsidR="000F5777" w:rsidRDefault="001C57DC">
          <w:pPr>
            <w:pStyle w:val="TOC2"/>
            <w:tabs>
              <w:tab w:val="left" w:pos="960"/>
              <w:tab w:val="right" w:leader="dot" w:pos="9010"/>
            </w:tabs>
            <w:rPr>
              <w:b w:val="0"/>
              <w:bCs w:val="0"/>
              <w:noProof/>
              <w:sz w:val="24"/>
              <w:szCs w:val="24"/>
            </w:rPr>
          </w:pPr>
          <w:hyperlink w:anchor="_Toc13285535" w:history="1">
            <w:r w:rsidR="000F5777" w:rsidRPr="00566F10">
              <w:rPr>
                <w:rStyle w:val="Hyperlink"/>
                <w:noProof/>
                <w:lang w:val="vi-VN"/>
              </w:rPr>
              <w:t>1.2</w:t>
            </w:r>
            <w:r w:rsidR="000F5777">
              <w:rPr>
                <w:b w:val="0"/>
                <w:bCs w:val="0"/>
                <w:noProof/>
                <w:sz w:val="24"/>
                <w:szCs w:val="24"/>
              </w:rPr>
              <w:tab/>
            </w:r>
            <w:r w:rsidR="000F5777" w:rsidRPr="00566F10">
              <w:rPr>
                <w:rStyle w:val="Hyperlink"/>
                <w:noProof/>
                <w:lang w:val="vi-VN"/>
              </w:rPr>
              <w:t>Hiện trạng nghiệp vụ</w:t>
            </w:r>
            <w:r w:rsidR="000F5777">
              <w:rPr>
                <w:noProof/>
                <w:webHidden/>
              </w:rPr>
              <w:tab/>
            </w:r>
            <w:r w:rsidR="000F5777">
              <w:rPr>
                <w:noProof/>
                <w:webHidden/>
              </w:rPr>
              <w:fldChar w:fldCharType="begin"/>
            </w:r>
            <w:r w:rsidR="000F5777">
              <w:rPr>
                <w:noProof/>
                <w:webHidden/>
              </w:rPr>
              <w:instrText xml:space="preserve"> PAGEREF _Toc13285535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47C269FD" w14:textId="5D2D807D" w:rsidR="000F5777" w:rsidRDefault="001C57DC">
          <w:pPr>
            <w:pStyle w:val="TOC3"/>
            <w:tabs>
              <w:tab w:val="right" w:leader="dot" w:pos="9010"/>
            </w:tabs>
            <w:rPr>
              <w:noProof/>
              <w:sz w:val="24"/>
              <w:szCs w:val="24"/>
            </w:rPr>
          </w:pPr>
          <w:hyperlink w:anchor="_Toc13285536" w:history="1">
            <w:r w:rsidR="000F5777" w:rsidRPr="00566F10">
              <w:rPr>
                <w:rStyle w:val="Hyperlink"/>
                <w:noProof/>
                <w:lang w:val="vi-VN"/>
              </w:rPr>
              <w:t>Thủ tục check-in</w:t>
            </w:r>
            <w:r w:rsidR="000F5777">
              <w:rPr>
                <w:noProof/>
                <w:webHidden/>
              </w:rPr>
              <w:tab/>
            </w:r>
            <w:r w:rsidR="000F5777">
              <w:rPr>
                <w:noProof/>
                <w:webHidden/>
              </w:rPr>
              <w:fldChar w:fldCharType="begin"/>
            </w:r>
            <w:r w:rsidR="000F5777">
              <w:rPr>
                <w:noProof/>
                <w:webHidden/>
              </w:rPr>
              <w:instrText xml:space="preserve"> PAGEREF _Toc13285536 \h </w:instrText>
            </w:r>
            <w:r w:rsidR="000F5777">
              <w:rPr>
                <w:noProof/>
                <w:webHidden/>
              </w:rPr>
            </w:r>
            <w:r w:rsidR="000F5777">
              <w:rPr>
                <w:noProof/>
                <w:webHidden/>
              </w:rPr>
              <w:fldChar w:fldCharType="separate"/>
            </w:r>
            <w:r w:rsidR="000F5777">
              <w:rPr>
                <w:noProof/>
                <w:webHidden/>
              </w:rPr>
              <w:t>5</w:t>
            </w:r>
            <w:r w:rsidR="000F5777">
              <w:rPr>
                <w:noProof/>
                <w:webHidden/>
              </w:rPr>
              <w:fldChar w:fldCharType="end"/>
            </w:r>
          </w:hyperlink>
        </w:p>
        <w:p w14:paraId="0868ECA6" w14:textId="20301AED" w:rsidR="000F5777" w:rsidRDefault="001C57DC">
          <w:pPr>
            <w:pStyle w:val="TOC2"/>
            <w:tabs>
              <w:tab w:val="right" w:leader="dot" w:pos="9010"/>
            </w:tabs>
            <w:rPr>
              <w:b w:val="0"/>
              <w:bCs w:val="0"/>
              <w:noProof/>
              <w:sz w:val="24"/>
              <w:szCs w:val="24"/>
            </w:rPr>
          </w:pPr>
          <w:hyperlink w:anchor="_Toc13285537" w:history="1">
            <w:r w:rsidR="000F5777" w:rsidRPr="00566F10">
              <w:rPr>
                <w:rStyle w:val="Hyperlink"/>
                <w:noProof/>
                <w:lang w:val="vi-VN"/>
              </w:rPr>
              <w:t>Kiểm tra và chẩn đoán lâm sàng</w:t>
            </w:r>
            <w:r w:rsidR="000F5777">
              <w:rPr>
                <w:noProof/>
                <w:webHidden/>
              </w:rPr>
              <w:tab/>
            </w:r>
            <w:r w:rsidR="000F5777">
              <w:rPr>
                <w:noProof/>
                <w:webHidden/>
              </w:rPr>
              <w:fldChar w:fldCharType="begin"/>
            </w:r>
            <w:r w:rsidR="000F5777">
              <w:rPr>
                <w:noProof/>
                <w:webHidden/>
              </w:rPr>
              <w:instrText xml:space="preserve"> PAGEREF _Toc13285537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3C4B58B3" w14:textId="0ED6DCB0" w:rsidR="000F5777" w:rsidRDefault="001C57DC">
          <w:pPr>
            <w:pStyle w:val="TOC2"/>
            <w:tabs>
              <w:tab w:val="right" w:leader="dot" w:pos="9010"/>
            </w:tabs>
            <w:rPr>
              <w:b w:val="0"/>
              <w:bCs w:val="0"/>
              <w:noProof/>
              <w:sz w:val="24"/>
              <w:szCs w:val="24"/>
            </w:rPr>
          </w:pPr>
          <w:hyperlink w:anchor="_Toc13285538" w:history="1">
            <w:r w:rsidR="000F5777" w:rsidRPr="00566F10">
              <w:rPr>
                <w:rStyle w:val="Hyperlink"/>
                <w:noProof/>
                <w:lang w:val="vi-VN"/>
              </w:rPr>
              <w:t>Thanh toán</w:t>
            </w:r>
            <w:r w:rsidR="000F5777">
              <w:rPr>
                <w:noProof/>
                <w:webHidden/>
              </w:rPr>
              <w:tab/>
            </w:r>
            <w:r w:rsidR="000F5777">
              <w:rPr>
                <w:noProof/>
                <w:webHidden/>
              </w:rPr>
              <w:fldChar w:fldCharType="begin"/>
            </w:r>
            <w:r w:rsidR="000F5777">
              <w:rPr>
                <w:noProof/>
                <w:webHidden/>
              </w:rPr>
              <w:instrText xml:space="preserve"> PAGEREF _Toc13285538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31968DF1" w14:textId="12A521BD" w:rsidR="000F5777" w:rsidRDefault="001C57DC">
          <w:pPr>
            <w:pStyle w:val="TOC2"/>
            <w:tabs>
              <w:tab w:val="right" w:leader="dot" w:pos="9010"/>
            </w:tabs>
            <w:rPr>
              <w:b w:val="0"/>
              <w:bCs w:val="0"/>
              <w:noProof/>
              <w:sz w:val="24"/>
              <w:szCs w:val="24"/>
            </w:rPr>
          </w:pPr>
          <w:hyperlink w:anchor="_Toc13285539" w:history="1">
            <w:r w:rsidR="000F5777" w:rsidRPr="00566F10">
              <w:rPr>
                <w:rStyle w:val="Hyperlink"/>
                <w:noProof/>
                <w:lang w:val="vi-VN"/>
              </w:rPr>
              <w:t>Thuốc</w:t>
            </w:r>
            <w:r w:rsidR="000F5777">
              <w:rPr>
                <w:noProof/>
                <w:webHidden/>
              </w:rPr>
              <w:tab/>
            </w:r>
            <w:r w:rsidR="000F5777">
              <w:rPr>
                <w:noProof/>
                <w:webHidden/>
              </w:rPr>
              <w:fldChar w:fldCharType="begin"/>
            </w:r>
            <w:r w:rsidR="000F5777">
              <w:rPr>
                <w:noProof/>
                <w:webHidden/>
              </w:rPr>
              <w:instrText xml:space="preserve"> PAGEREF _Toc13285539 \h </w:instrText>
            </w:r>
            <w:r w:rsidR="000F5777">
              <w:rPr>
                <w:noProof/>
                <w:webHidden/>
              </w:rPr>
            </w:r>
            <w:r w:rsidR="000F5777">
              <w:rPr>
                <w:noProof/>
                <w:webHidden/>
              </w:rPr>
              <w:fldChar w:fldCharType="separate"/>
            </w:r>
            <w:r w:rsidR="000F5777">
              <w:rPr>
                <w:noProof/>
                <w:webHidden/>
              </w:rPr>
              <w:t>6</w:t>
            </w:r>
            <w:r w:rsidR="000F5777">
              <w:rPr>
                <w:noProof/>
                <w:webHidden/>
              </w:rPr>
              <w:fldChar w:fldCharType="end"/>
            </w:r>
          </w:hyperlink>
        </w:p>
        <w:p w14:paraId="0445E5F9" w14:textId="2F101E09" w:rsidR="000F5777" w:rsidRDefault="000F5777">
          <w:r>
            <w:rPr>
              <w:b/>
              <w:bCs/>
              <w:noProof/>
            </w:rPr>
            <w:fldChar w:fldCharType="end"/>
          </w:r>
        </w:p>
      </w:sdtContent>
    </w:sdt>
    <w:p w14:paraId="5124C7E6" w14:textId="77777777" w:rsidR="000F5777" w:rsidRPr="000F5777" w:rsidRDefault="000F5777" w:rsidP="000F5777"/>
    <w:p w14:paraId="64044F4D" w14:textId="14633B9B" w:rsidR="005A3569" w:rsidRDefault="005A3569">
      <w:r>
        <w:br w:type="page"/>
      </w:r>
    </w:p>
    <w:p w14:paraId="258D25AB" w14:textId="77777777" w:rsidR="005A3569" w:rsidRPr="005A3569" w:rsidRDefault="005A3569" w:rsidP="005A3569">
      <w:pPr>
        <w:pStyle w:val="Title"/>
        <w:spacing w:line="360" w:lineRule="auto"/>
        <w:rPr>
          <w:rFonts w:ascii="Times New Roman" w:eastAsia="Times New Roman" w:hAnsi="Times New Roman"/>
          <w:color w:val="3662B7"/>
          <w:sz w:val="24"/>
          <w:szCs w:val="24"/>
        </w:rPr>
      </w:pPr>
      <w:r w:rsidRPr="005A3569">
        <w:rPr>
          <w:rFonts w:eastAsia="Times New Roman"/>
          <w:color w:val="3662B7"/>
        </w:rPr>
        <w:lastRenderedPageBreak/>
        <w:t xml:space="preserve">LỜI CẢM ƠN </w:t>
      </w:r>
    </w:p>
    <w:p w14:paraId="32EACC2A" w14:textId="77777777" w:rsidR="005A3569" w:rsidRPr="005A3569" w:rsidRDefault="005A3569" w:rsidP="005A3569">
      <w:pPr>
        <w:spacing w:after="240" w:line="276" w:lineRule="auto"/>
        <w:jc w:val="both"/>
      </w:pPr>
      <w:r w:rsidRPr="005A3569">
        <w:t xml:space="preserve">Hai năm bước chân vào giảng đường đại học, chúng em đã nhận được rất nhiều sự quan tâm, giúp đỡ từ Nhà trường, Quý thầy cô và các bạn. Sự tận tâm truyền đạt kiến thức của các thầy, các cô sẽ là đòn bẩy đưa chúng em đến bến bờ vinh quang, bến bờ của tri thức. </w:t>
      </w:r>
    </w:p>
    <w:p w14:paraId="74A74630" w14:textId="77777777" w:rsidR="005A3569" w:rsidRPr="005A3569" w:rsidRDefault="005A3569" w:rsidP="005A3569">
      <w:pPr>
        <w:spacing w:after="240" w:line="276" w:lineRule="auto"/>
        <w:jc w:val="both"/>
      </w:pPr>
      <w:r w:rsidRPr="005A3569">
        <w:t xml:space="preserve">Với lòng biết ơn sâu sắc nhất, chúng em xin gửi đến Quý thầy cô Khoa Công Nghệ Phần Mềm- trường Đại học Công Nghệ Thông Tin; những người đã dùng tri thức và tâm huyết của mình để truyền đạt cho chúng em vốn kiến thức vô cùng quý báu trong khoảng thời gian học tập tại trường. </w:t>
      </w:r>
    </w:p>
    <w:p w14:paraId="503CA4F6" w14:textId="77777777" w:rsidR="005A3569" w:rsidRPr="005A3569" w:rsidRDefault="005A3569" w:rsidP="005A3569">
      <w:pPr>
        <w:spacing w:after="240" w:line="276" w:lineRule="auto"/>
        <w:jc w:val="both"/>
      </w:pPr>
      <w:r w:rsidRPr="005A3569">
        <w:t xml:space="preserve">Nhóm chúng em xin chân thành cảm ơn Ths.Nguyễn Công Hoan, đã tận tình giúp đỡ, trực tiếp chỉ bảo, hướng dẫn nhóm chúng em trong suốt quá trình làm đồ án môn học. Nhờ đó, chúng em đã tiếp thu được nhiều kiến thức bổ ích, đó sẽ là hành trang cho chúng em trong quá trình học tập và công tác sau này. </w:t>
      </w:r>
    </w:p>
    <w:p w14:paraId="41913F38" w14:textId="77777777" w:rsidR="005A3569" w:rsidRPr="005A3569" w:rsidRDefault="005A3569" w:rsidP="005A3569">
      <w:pPr>
        <w:spacing w:after="240" w:line="276" w:lineRule="auto"/>
        <w:jc w:val="both"/>
      </w:pPr>
      <w:r w:rsidRPr="005A3569">
        <w:t xml:space="preserve">Do đây là lần đầu tiên chúng em thực hiện đồ án môn học và thời gian, kiến thức còn hạn chế nên không thể tránh khỏi những thiếu sót. Vì vậy, nhóm chúng em rất mong nhận được ý kiến đóng góp từ thầy và các bạn cùng lớp, để chúng em có thể hoàn thiện vốn kiến thức của mình trong lĩnh vực này. </w:t>
      </w:r>
    </w:p>
    <w:p w14:paraId="7C33169D" w14:textId="77777777" w:rsidR="005A3569" w:rsidRPr="005A3569" w:rsidRDefault="005A3569" w:rsidP="005A3569">
      <w:pPr>
        <w:spacing w:after="240" w:line="276" w:lineRule="auto"/>
        <w:jc w:val="both"/>
      </w:pPr>
      <w:r w:rsidRPr="005A3569">
        <w:t xml:space="preserve">Sau cùng, chúng em xin kính chúc thầy dồi dào sức khỏe và thành công trên con đường sự nghiệp. </w:t>
      </w:r>
    </w:p>
    <w:p w14:paraId="6B0A4CF4" w14:textId="06538D03" w:rsidR="005A3569" w:rsidRDefault="005A3569" w:rsidP="005A3569">
      <w:pPr>
        <w:spacing w:after="240" w:line="276" w:lineRule="auto"/>
        <w:jc w:val="both"/>
        <w:rPr>
          <w:lang w:val="vi-VN"/>
        </w:rPr>
      </w:pPr>
      <w:r w:rsidRPr="005A3569">
        <w:t>Trân trọng</w:t>
      </w:r>
      <w:r>
        <w:rPr>
          <w:lang w:val="vi-VN"/>
        </w:rPr>
        <w:t>.</w:t>
      </w:r>
    </w:p>
    <w:p w14:paraId="4E556C87" w14:textId="3E3158FA" w:rsidR="005A3569" w:rsidRDefault="005A3569">
      <w:pPr>
        <w:rPr>
          <w:lang w:val="vi-VN"/>
        </w:rPr>
      </w:pPr>
      <w:r>
        <w:rPr>
          <w:lang w:val="vi-VN"/>
        </w:rPr>
        <w:br w:type="page"/>
      </w:r>
    </w:p>
    <w:p w14:paraId="3DF25BBC" w14:textId="244DF223" w:rsidR="005A3569" w:rsidRPr="005A3569" w:rsidRDefault="005A3569" w:rsidP="00FB4ACC">
      <w:pPr>
        <w:pStyle w:val="Heading1"/>
        <w:spacing w:after="100" w:afterAutospacing="1"/>
      </w:pPr>
      <w:bookmarkStart w:id="1" w:name="_Toc13285527"/>
      <w:r w:rsidRPr="005A3569">
        <w:lastRenderedPageBreak/>
        <w:t>GIỚI THIỆU CHUNG</w:t>
      </w:r>
      <w:bookmarkEnd w:id="1"/>
    </w:p>
    <w:p w14:paraId="4FEC61BF" w14:textId="7F382F68" w:rsidR="005A3569" w:rsidRPr="005A3569" w:rsidRDefault="005A3569" w:rsidP="000F5777">
      <w:pPr>
        <w:pStyle w:val="Heading3"/>
      </w:pPr>
      <w:bookmarkStart w:id="2" w:name="_Toc13285528"/>
      <w:r w:rsidRPr="005A3569">
        <w:t>1. ĐẶT VẤN ĐỀ</w:t>
      </w:r>
      <w:bookmarkEnd w:id="2"/>
    </w:p>
    <w:p w14:paraId="5AABC080" w14:textId="77777777" w:rsidR="005A3569" w:rsidRPr="005A3569" w:rsidRDefault="005A3569" w:rsidP="005A3569">
      <w:pPr>
        <w:spacing w:before="100" w:beforeAutospacing="1" w:after="100" w:afterAutospacing="1"/>
      </w:pPr>
      <w:r w:rsidRPr="005A3569">
        <w:t xml:space="preserve">- Bệnh viện khám tư để có thể quản lý được bệnh nhân, nhân viên, cơ sở vật chất,...bệnh viện đòi hỏi có một phần mềm ứng dụng phù hợp để quản lý tình hình của bệnh viện, và trước tiên là phần mềm quản lý bệnh nhân, thông tin cơ bản liên quan đến thuốc và quá trình khám chữa bệnh. </w:t>
      </w:r>
    </w:p>
    <w:p w14:paraId="0A04CF89" w14:textId="77777777" w:rsidR="005A3569" w:rsidRPr="005A3569" w:rsidRDefault="005A3569" w:rsidP="005A3569">
      <w:pPr>
        <w:spacing w:before="100" w:beforeAutospacing="1" w:after="100" w:afterAutospacing="1"/>
      </w:pPr>
      <w:r w:rsidRPr="005A3569">
        <w:t>- Khi một bệnh nhân muốn đến khám bệnh phải cung cấp thông tin cở nhằm thực hiện việc lưu trữ hồ sơ khám bệnh bao gồm: Họ tên khai sinh, Phái, Ngày sinh, CMND, Quê quán, Nơi ở hiện nay.</w:t>
      </w:r>
    </w:p>
    <w:p w14:paraId="759A76DC" w14:textId="77777777" w:rsidR="005A3569" w:rsidRPr="005A3569" w:rsidRDefault="005A3569" w:rsidP="005A3569">
      <w:pPr>
        <w:spacing w:before="100" w:beforeAutospacing="1" w:after="100" w:afterAutospacing="1"/>
      </w:pPr>
      <w:r w:rsidRPr="005A3569">
        <w:t>- Sau khi thực hiện cập nhật thông tin sẽ cung số thứ tự cho bệnh nhân. Sau khi việc khám chữa bệnh hoàn thành, nạn nhân sẽ được cấp hóa đơn thuốc.</w:t>
      </w:r>
    </w:p>
    <w:p w14:paraId="41CEC9B0" w14:textId="4321999B" w:rsidR="005A3569" w:rsidRPr="005A3569" w:rsidRDefault="005A3569" w:rsidP="005A3569">
      <w:pPr>
        <w:spacing w:before="100" w:beforeAutospacing="1" w:after="100" w:afterAutospacing="1"/>
      </w:pPr>
      <w:r w:rsidRPr="005A3569">
        <w:t xml:space="preserve">- Ngoài ra, thống kê số lượng sử dụnng (với mục đích nhập về kho với số lượng thích hợp ứng với mỗi loại thuốc khác nhau </w:t>
      </w:r>
      <w:r w:rsidR="00FB4ACC">
        <w:t>nhằm</w:t>
      </w:r>
      <w:r w:rsidRPr="005A3569">
        <w:t xml:space="preserve"> giảm được chi phí tồn kho). Thông kê số tiền thu nhập theo mỗi ngày của từnng tháng. </w:t>
      </w:r>
    </w:p>
    <w:p w14:paraId="351C30D7" w14:textId="6C010600" w:rsidR="005A3569" w:rsidRDefault="005A3569" w:rsidP="005A3569">
      <w:pPr>
        <w:spacing w:before="100" w:beforeAutospacing="1" w:after="100" w:afterAutospacing="1"/>
      </w:pPr>
      <w:r w:rsidRPr="005A3569">
        <w:t>- Trong thời gian làm việc ở bệnh viện, nhân viên chính thức sẽ được cấp một tài khoản để đăng nhập vào hệ thống này và được phép thực hiện các việc cần thiết cho mình. Việc đăng nhập được thực hiện thông qua hai cách thức gồm có: sử dụng Face Detection (nhận diện khuôn mặt) hoặc đăng nhập truyền thống theo tài khoản đã được cấp.</w:t>
      </w:r>
    </w:p>
    <w:p w14:paraId="43CB0514" w14:textId="008C2FD6" w:rsidR="00FB4ACC" w:rsidRPr="000F5777" w:rsidRDefault="00FB4ACC" w:rsidP="000F5777">
      <w:pPr>
        <w:pStyle w:val="Heading3"/>
      </w:pPr>
      <w:bookmarkStart w:id="3" w:name="_Toc13285529"/>
      <w:r w:rsidRPr="000F5777">
        <w:t>2. MỤC TIÊU VÀ ĐỐI TƯỢNG NGHIÊN CỨU</w:t>
      </w:r>
      <w:bookmarkEnd w:id="3"/>
    </w:p>
    <w:p w14:paraId="1D13C99C" w14:textId="2D256476" w:rsidR="00FB4ACC" w:rsidRDefault="00FB4ACC" w:rsidP="00FB4ACC">
      <w:pPr>
        <w:spacing w:before="100" w:beforeAutospacing="1" w:after="100" w:afterAutospacing="1"/>
      </w:pPr>
      <w:r w:rsidRPr="00FB4ACC">
        <w:t>Quản lý, tìm kiếm thông tin bệnh nhân và những vấn đề liên quan: quản lí thuốc, quản lí bệnh, báo cáo doanh thu và thống kê các loại thuốc sử dụng.</w:t>
      </w:r>
    </w:p>
    <w:p w14:paraId="7E501F83" w14:textId="124D3FAE" w:rsidR="00FB4ACC" w:rsidRPr="000F5777" w:rsidRDefault="00FB4ACC" w:rsidP="000F5777">
      <w:pPr>
        <w:pStyle w:val="Heading3"/>
      </w:pPr>
      <w:bookmarkStart w:id="4" w:name="_Toc13285530"/>
      <w:r w:rsidRPr="000F5777">
        <w:t>3. PHẠM VI NGHIÊN CỨU CỦA ĐỀ TÀI</w:t>
      </w:r>
      <w:bookmarkEnd w:id="4"/>
    </w:p>
    <w:p w14:paraId="6706C488" w14:textId="77777777" w:rsidR="00FB4ACC" w:rsidRPr="00FB4ACC" w:rsidRDefault="00FB4ACC" w:rsidP="00FB4ACC">
      <w:pPr>
        <w:spacing w:before="100" w:beforeAutospacing="1" w:after="100" w:afterAutospacing="1"/>
      </w:pPr>
      <w:r w:rsidRPr="00FB4ACC">
        <w:t>Đề tài tập trung nghiên cứu và giải quyết thực hiện các quy trình quản lý bệnh nhân trong bệnh viện:</w:t>
      </w:r>
    </w:p>
    <w:p w14:paraId="09AE9131" w14:textId="77777777" w:rsidR="00FB4ACC" w:rsidRPr="00FB4ACC" w:rsidRDefault="00FB4ACC" w:rsidP="00FB4ACC">
      <w:pPr>
        <w:pStyle w:val="ListParagraph"/>
        <w:numPr>
          <w:ilvl w:val="0"/>
          <w:numId w:val="3"/>
        </w:numPr>
        <w:spacing w:before="100" w:beforeAutospacing="1" w:after="100" w:afterAutospacing="1"/>
      </w:pPr>
      <w:r w:rsidRPr="00FB4ACC">
        <w:t>Thông tin bệnh nhân</w:t>
      </w:r>
    </w:p>
    <w:p w14:paraId="0904BAFA" w14:textId="77777777" w:rsidR="00FB4ACC" w:rsidRPr="00FB4ACC" w:rsidRDefault="00FB4ACC" w:rsidP="00FB4ACC">
      <w:pPr>
        <w:pStyle w:val="ListParagraph"/>
        <w:numPr>
          <w:ilvl w:val="0"/>
          <w:numId w:val="3"/>
        </w:numPr>
        <w:spacing w:before="100" w:beforeAutospacing="1" w:after="100" w:afterAutospacing="1"/>
      </w:pPr>
      <w:r w:rsidRPr="00FB4ACC">
        <w:t>Lịch khám bệnh cho bệnh nhân</w:t>
      </w:r>
    </w:p>
    <w:p w14:paraId="1585C8D0" w14:textId="26519AF3" w:rsidR="00FB4ACC" w:rsidRDefault="00FB4ACC" w:rsidP="00FB4ACC">
      <w:pPr>
        <w:pStyle w:val="ListParagraph"/>
        <w:numPr>
          <w:ilvl w:val="0"/>
          <w:numId w:val="3"/>
        </w:numPr>
        <w:spacing w:before="100" w:beforeAutospacing="1" w:after="100" w:afterAutospacing="1"/>
      </w:pPr>
      <w:r w:rsidRPr="00FB4ACC">
        <w:t>Cấp thuốc, xuất hóa đơn cho bệnh nhân</w:t>
      </w:r>
    </w:p>
    <w:p w14:paraId="23B21B5E" w14:textId="5D4EF36B" w:rsidR="00FB4ACC" w:rsidRDefault="00FB4ACC">
      <w:pPr>
        <w:rPr>
          <w:lang w:val="vi-VN"/>
        </w:rPr>
      </w:pPr>
      <w:r>
        <w:rPr>
          <w:lang w:val="vi-VN"/>
        </w:rPr>
        <w:br w:type="page"/>
      </w:r>
    </w:p>
    <w:p w14:paraId="38DD2D62" w14:textId="1C4FCBE4" w:rsidR="00FB4ACC" w:rsidRDefault="00FB4ACC" w:rsidP="00C6510E">
      <w:pPr>
        <w:pStyle w:val="Heading1"/>
        <w:spacing w:line="360" w:lineRule="auto"/>
        <w:rPr>
          <w:lang w:val="vi-VN"/>
        </w:rPr>
      </w:pPr>
      <w:bookmarkStart w:id="5" w:name="_Toc13285531"/>
      <w:r>
        <w:rPr>
          <w:lang w:val="vi-VN"/>
        </w:rPr>
        <w:lastRenderedPageBreak/>
        <w:t>CHƯƠNG 1: HIỆN TRẠNG</w:t>
      </w:r>
      <w:bookmarkEnd w:id="5"/>
    </w:p>
    <w:p w14:paraId="5D6B87EC" w14:textId="75CBAAA4" w:rsidR="00FB4ACC" w:rsidRDefault="00C6510E" w:rsidP="00C6510E">
      <w:pPr>
        <w:pStyle w:val="Heading2"/>
        <w:numPr>
          <w:ilvl w:val="1"/>
          <w:numId w:val="6"/>
        </w:numPr>
        <w:spacing w:line="480" w:lineRule="auto"/>
        <w:rPr>
          <w:lang w:val="vi-VN"/>
        </w:rPr>
      </w:pPr>
      <w:bookmarkStart w:id="6" w:name="_Toc13285532"/>
      <w:r>
        <w:rPr>
          <w:lang w:val="vi-VN"/>
        </w:rPr>
        <w:t>Hiện trạng tổ chức</w:t>
      </w:r>
      <w:bookmarkEnd w:id="6"/>
    </w:p>
    <w:p w14:paraId="781100D6" w14:textId="77777777" w:rsidR="005A3569" w:rsidRPr="005A3569" w:rsidRDefault="005A3569" w:rsidP="005A3569">
      <w:pPr>
        <w:rPr>
          <w:lang w:val="vi-VN"/>
        </w:rPr>
      </w:pPr>
    </w:p>
    <w:p w14:paraId="11936A92" w14:textId="23FBBCF3" w:rsidR="005A3569" w:rsidRDefault="00C6510E" w:rsidP="00DB63FF">
      <w:r>
        <w:rPr>
          <w:noProof/>
        </w:rPr>
        <w:drawing>
          <wp:inline distT="0" distB="0" distL="0" distR="0" wp14:anchorId="1A480B38" wp14:editId="46BEE248">
            <wp:extent cx="5727700" cy="323024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675F3630" w14:textId="77777777" w:rsidR="00C6510E" w:rsidRPr="00C6510E" w:rsidRDefault="00C6510E" w:rsidP="000F5777">
      <w:pPr>
        <w:pStyle w:val="Heading3"/>
      </w:pPr>
      <w:bookmarkStart w:id="7" w:name="_Toc13285533"/>
      <w:r w:rsidRPr="00C6510E">
        <w:t>Cơ cấu nội bộ</w:t>
      </w:r>
      <w:bookmarkEnd w:id="7"/>
    </w:p>
    <w:p w14:paraId="4AAEBFE8" w14:textId="77777777" w:rsidR="00C6510E" w:rsidRPr="00C6510E" w:rsidRDefault="00C6510E" w:rsidP="00C6510E">
      <w:pPr>
        <w:numPr>
          <w:ilvl w:val="0"/>
          <w:numId w:val="7"/>
        </w:numPr>
        <w:shd w:val="clear" w:color="auto" w:fill="FFFFFF"/>
        <w:spacing w:before="100" w:beforeAutospacing="1" w:after="100" w:afterAutospacing="1"/>
      </w:pPr>
      <w:r w:rsidRPr="00C6510E">
        <w:t>Ban giám đốc</w:t>
      </w:r>
    </w:p>
    <w:p w14:paraId="2D04F369" w14:textId="77777777" w:rsidR="00C6510E" w:rsidRPr="00C6510E" w:rsidRDefault="00C6510E" w:rsidP="00C6510E">
      <w:pPr>
        <w:numPr>
          <w:ilvl w:val="0"/>
          <w:numId w:val="7"/>
        </w:numPr>
        <w:shd w:val="clear" w:color="auto" w:fill="FFFFFF"/>
        <w:spacing w:before="100" w:beforeAutospacing="1" w:after="100" w:afterAutospacing="1"/>
      </w:pPr>
      <w:r w:rsidRPr="00C6510E">
        <w:t xml:space="preserve">Khối lâm sàng: Khoa Nội, Khoa Ngoại </w:t>
      </w:r>
    </w:p>
    <w:p w14:paraId="31FACB9A" w14:textId="77777777" w:rsidR="00C6510E" w:rsidRPr="00C6510E" w:rsidRDefault="00C6510E" w:rsidP="00C6510E">
      <w:pPr>
        <w:numPr>
          <w:ilvl w:val="0"/>
          <w:numId w:val="7"/>
        </w:numPr>
        <w:shd w:val="clear" w:color="auto" w:fill="FFFFFF"/>
        <w:spacing w:before="100" w:beforeAutospacing="1" w:after="100" w:afterAutospacing="1"/>
      </w:pPr>
      <w:r w:rsidRPr="00C6510E">
        <w:t>Khối cận lâm sàng: Dược, Xét nghiệm</w:t>
      </w:r>
    </w:p>
    <w:p w14:paraId="7D619F38" w14:textId="77777777" w:rsidR="00C6510E" w:rsidRPr="00C6510E" w:rsidRDefault="00C6510E" w:rsidP="00C6510E">
      <w:pPr>
        <w:numPr>
          <w:ilvl w:val="0"/>
          <w:numId w:val="7"/>
        </w:numPr>
        <w:shd w:val="clear" w:color="auto" w:fill="FFFFFF"/>
        <w:spacing w:before="100" w:beforeAutospacing="1" w:after="100" w:afterAutospacing="1"/>
      </w:pPr>
      <w:r w:rsidRPr="00C6510E">
        <w:t>Khối nghiệp vụ: Tài chính, Kế toán, Tin học</w:t>
      </w:r>
    </w:p>
    <w:p w14:paraId="2526241A" w14:textId="77777777" w:rsidR="00C6510E" w:rsidRPr="00C6510E" w:rsidRDefault="00C6510E" w:rsidP="000F5777">
      <w:pPr>
        <w:pStyle w:val="Heading3"/>
      </w:pPr>
      <w:bookmarkStart w:id="8" w:name="_Toc13285534"/>
      <w:r w:rsidRPr="00C6510E">
        <w:t>Đối ngoại</w:t>
      </w:r>
      <w:bookmarkEnd w:id="8"/>
    </w:p>
    <w:p w14:paraId="4343BD8E" w14:textId="77777777" w:rsidR="00C6510E" w:rsidRPr="00C6510E" w:rsidRDefault="00C6510E" w:rsidP="00C6510E">
      <w:pPr>
        <w:numPr>
          <w:ilvl w:val="0"/>
          <w:numId w:val="8"/>
        </w:numPr>
        <w:shd w:val="clear" w:color="auto" w:fill="FFFFFF"/>
        <w:spacing w:before="100" w:beforeAutospacing="1" w:after="100" w:afterAutospacing="1"/>
      </w:pPr>
      <w:r w:rsidRPr="00C6510E">
        <w:t>Sở Y tế Thành phố</w:t>
      </w:r>
    </w:p>
    <w:p w14:paraId="18CBCEB3" w14:textId="77777777" w:rsidR="00C6510E" w:rsidRPr="00C6510E" w:rsidRDefault="00C6510E" w:rsidP="00C6510E">
      <w:pPr>
        <w:numPr>
          <w:ilvl w:val="0"/>
          <w:numId w:val="8"/>
        </w:numPr>
        <w:shd w:val="clear" w:color="auto" w:fill="FFFFFF"/>
        <w:spacing w:before="100" w:beforeAutospacing="1" w:after="100" w:afterAutospacing="1"/>
      </w:pPr>
      <w:r w:rsidRPr="00C6510E">
        <w:t>Bệnh viên Chợ Rẫy</w:t>
      </w:r>
    </w:p>
    <w:p w14:paraId="5DC561E5" w14:textId="77777777" w:rsidR="00C6510E" w:rsidRPr="00C6510E" w:rsidRDefault="00C6510E" w:rsidP="00C6510E">
      <w:pPr>
        <w:numPr>
          <w:ilvl w:val="0"/>
          <w:numId w:val="8"/>
        </w:numPr>
        <w:shd w:val="clear" w:color="auto" w:fill="FFFFFF"/>
        <w:spacing w:before="100" w:beforeAutospacing="1" w:after="100" w:afterAutospacing="1"/>
      </w:pPr>
      <w:r w:rsidRPr="00C6510E">
        <w:t>Nhà phân phối thuốc</w:t>
      </w:r>
    </w:p>
    <w:p w14:paraId="3DF2A0D0" w14:textId="36555E8A" w:rsidR="000F5777" w:rsidRPr="00C6510E" w:rsidRDefault="00C6510E" w:rsidP="002D19C7">
      <w:pPr>
        <w:numPr>
          <w:ilvl w:val="0"/>
          <w:numId w:val="8"/>
        </w:numPr>
        <w:shd w:val="clear" w:color="auto" w:fill="FFFFFF"/>
        <w:spacing w:before="100" w:beforeAutospacing="1" w:after="100" w:afterAutospacing="1"/>
      </w:pPr>
      <w:r w:rsidRPr="00C6510E">
        <w:t>Nhà cung cấp thiết bị, vật tư</w:t>
      </w:r>
      <w:r>
        <w:rPr>
          <w:lang w:val="vi-VN"/>
        </w:rPr>
        <w:t>, thuốc</w:t>
      </w:r>
    </w:p>
    <w:p w14:paraId="015153A7" w14:textId="1B852DD7" w:rsidR="000F5777" w:rsidRPr="000F5777" w:rsidRDefault="000F5777" w:rsidP="000F5777">
      <w:pPr>
        <w:pStyle w:val="Heading2"/>
        <w:numPr>
          <w:ilvl w:val="1"/>
          <w:numId w:val="6"/>
        </w:numPr>
        <w:rPr>
          <w:lang w:val="vi-VN"/>
        </w:rPr>
      </w:pPr>
      <w:bookmarkStart w:id="9" w:name="_Toc13285535"/>
      <w:r>
        <w:rPr>
          <w:lang w:val="vi-VN"/>
        </w:rPr>
        <w:t>Hiện trạng nghiệp vụ</w:t>
      </w:r>
      <w:bookmarkEnd w:id="9"/>
    </w:p>
    <w:p w14:paraId="3E31B992" w14:textId="77777777" w:rsidR="000F5777" w:rsidRPr="000F5777" w:rsidRDefault="000F5777" w:rsidP="000F5777">
      <w:pPr>
        <w:pStyle w:val="Heading3"/>
        <w:spacing w:line="360" w:lineRule="auto"/>
        <w:rPr>
          <w:rFonts w:ascii="Segoe UI" w:hAnsi="Segoe UI" w:cs="Segoe UI"/>
          <w:u w:val="single"/>
          <w:lang w:val="vi-VN"/>
        </w:rPr>
      </w:pPr>
      <w:bookmarkStart w:id="10" w:name="_Toc13285536"/>
      <w:r w:rsidRPr="000F5777">
        <w:rPr>
          <w:rStyle w:val="Strong"/>
          <w:b w:val="0"/>
          <w:bCs w:val="0"/>
          <w:color w:val="24292E"/>
          <w:u w:val="single"/>
          <w:lang w:val="vi-VN"/>
        </w:rPr>
        <w:t>Thủ tục check-in</w:t>
      </w:r>
      <w:bookmarkEnd w:id="10"/>
    </w:p>
    <w:p w14:paraId="14A8EB76" w14:textId="63F0B6E8"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2F5DC40B" w14:textId="77777777" w:rsidR="000F5777" w:rsidRPr="000F5777" w:rsidRDefault="000F5777" w:rsidP="000F5777">
      <w:pPr>
        <w:numPr>
          <w:ilvl w:val="0"/>
          <w:numId w:val="9"/>
        </w:numPr>
        <w:spacing w:before="100" w:beforeAutospacing="1" w:after="100" w:afterAutospacing="1"/>
        <w:rPr>
          <w:rFonts w:ascii="Calibri" w:hAnsi="Calibri"/>
        </w:rPr>
      </w:pPr>
      <w:r w:rsidRPr="000F5777">
        <w:rPr>
          <w:rFonts w:ascii="Calibri" w:hAnsi="Calibri"/>
        </w:rPr>
        <w:t>Lấy số thứ tự và đợi làm thủ tục (nếu chưa đặt lịch khám)</w:t>
      </w:r>
    </w:p>
    <w:p w14:paraId="3B3699FC" w14:textId="77777777" w:rsidR="000F5777" w:rsidRPr="000F5777" w:rsidRDefault="000F5777" w:rsidP="000F5777">
      <w:pPr>
        <w:numPr>
          <w:ilvl w:val="0"/>
          <w:numId w:val="9"/>
        </w:numPr>
        <w:spacing w:before="60" w:after="100" w:afterAutospacing="1"/>
        <w:rPr>
          <w:rFonts w:ascii="Calibri" w:hAnsi="Calibri"/>
        </w:rPr>
      </w:pPr>
      <w:r w:rsidRPr="000F5777">
        <w:rPr>
          <w:rFonts w:ascii="Calibri" w:hAnsi="Calibri"/>
        </w:rPr>
        <w:t>Xuất trình thông tin đặt lịch (nếu có), hồ sơ bệnh án (nếu có), thẻ bảo hiểm y tế</w:t>
      </w:r>
    </w:p>
    <w:p w14:paraId="38BE3708" w14:textId="7D0B8122" w:rsidR="000F5777" w:rsidRPr="000F5777" w:rsidRDefault="000F5777" w:rsidP="000F5777">
      <w:pPr>
        <w:numPr>
          <w:ilvl w:val="0"/>
          <w:numId w:val="9"/>
        </w:numPr>
        <w:spacing w:before="60" w:after="100" w:afterAutospacing="1"/>
        <w:rPr>
          <w:rFonts w:ascii="Calibri" w:hAnsi="Calibri"/>
        </w:rPr>
      </w:pPr>
      <w:r w:rsidRPr="000F5777">
        <w:rPr>
          <w:rFonts w:ascii="Calibri" w:hAnsi="Calibri"/>
        </w:rPr>
        <w:t>Đối với trường hợp các bệnh nhân cần được chuyển tuyến thì yêu cầu thanh toán trước</w:t>
      </w:r>
      <w:r>
        <w:rPr>
          <w:rFonts w:ascii="Calibri" w:hAnsi="Calibri"/>
          <w:lang w:val="vi-VN"/>
        </w:rPr>
        <w:t>.</w:t>
      </w:r>
    </w:p>
    <w:p w14:paraId="7452099E"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lastRenderedPageBreak/>
        <w:t>Phía phòng khám</w:t>
      </w:r>
    </w:p>
    <w:p w14:paraId="0A47D8D4" w14:textId="77777777" w:rsidR="000F5777" w:rsidRPr="000F5777" w:rsidRDefault="000F5777" w:rsidP="000F5777">
      <w:pPr>
        <w:numPr>
          <w:ilvl w:val="0"/>
          <w:numId w:val="10"/>
        </w:numPr>
        <w:spacing w:before="100" w:beforeAutospacing="1" w:after="100" w:afterAutospacing="1"/>
        <w:rPr>
          <w:rFonts w:ascii="Calibri" w:hAnsi="Calibri"/>
        </w:rPr>
      </w:pPr>
      <w:r w:rsidRPr="000F5777">
        <w:rPr>
          <w:rFonts w:ascii="Calibri" w:hAnsi="Calibri"/>
        </w:rPr>
        <w:t>Bố trí quầy tiếp nhận thông tin của người hoặc bệnh nhân đến khám.</w:t>
      </w:r>
    </w:p>
    <w:p w14:paraId="0155FC2F"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Truy nhập / truy xuất thông tin bệnh nhân để xác phòng, thứ tự khám và in sổ khám bệnh.</w:t>
      </w:r>
    </w:p>
    <w:p w14:paraId="5AB84F45"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Lưu trữ thông tin bệnh nhân để theo dõi và tái khám (nếu cần).</w:t>
      </w:r>
    </w:p>
    <w:p w14:paraId="6BC5ECBF" w14:textId="77777777" w:rsidR="000F5777" w:rsidRPr="000F5777" w:rsidRDefault="000F5777" w:rsidP="000F5777">
      <w:pPr>
        <w:numPr>
          <w:ilvl w:val="0"/>
          <w:numId w:val="10"/>
        </w:numPr>
        <w:spacing w:before="60" w:after="100" w:afterAutospacing="1"/>
        <w:rPr>
          <w:rFonts w:ascii="Calibri" w:hAnsi="Calibri"/>
        </w:rPr>
      </w:pPr>
      <w:r w:rsidRPr="000F5777">
        <w:rPr>
          <w:rFonts w:ascii="Calibri" w:hAnsi="Calibri"/>
        </w:rPr>
        <w:t>Lấy tiền trước đối với các bệnh nhân vượt tuyến</w:t>
      </w:r>
    </w:p>
    <w:p w14:paraId="23184929" w14:textId="77777777" w:rsidR="000F5777" w:rsidRPr="000F5777" w:rsidRDefault="000F5777" w:rsidP="000F5777">
      <w:pPr>
        <w:pStyle w:val="Heading3"/>
        <w:spacing w:line="360" w:lineRule="auto"/>
        <w:rPr>
          <w:rStyle w:val="Strong"/>
          <w:b w:val="0"/>
          <w:bCs w:val="0"/>
          <w:color w:val="24292E"/>
          <w:u w:val="single"/>
          <w:lang w:val="vi-VN"/>
        </w:rPr>
      </w:pPr>
      <w:bookmarkStart w:id="11" w:name="_Toc13285537"/>
      <w:r w:rsidRPr="000F5777">
        <w:rPr>
          <w:rStyle w:val="Strong"/>
          <w:b w:val="0"/>
          <w:bCs w:val="0"/>
          <w:color w:val="24292E"/>
          <w:u w:val="single"/>
          <w:lang w:val="vi-VN"/>
        </w:rPr>
        <w:t>Kiểm tra và chẩn đoán lâm sàng</w:t>
      </w:r>
      <w:bookmarkEnd w:id="11"/>
    </w:p>
    <w:p w14:paraId="4286533D" w14:textId="363435B6" w:rsidR="002D19C7" w:rsidRPr="002D19C7" w:rsidRDefault="000F5777" w:rsidP="002D19C7">
      <w:pPr>
        <w:rPr>
          <w:i/>
          <w:iCs/>
          <w:color w:val="404040" w:themeColor="text1" w:themeTint="BF"/>
        </w:rPr>
      </w:pPr>
      <w:r w:rsidRPr="000F5777">
        <w:rPr>
          <w:rStyle w:val="SubtleEmphasis"/>
        </w:rPr>
        <w:t>Căn cứ vào tình trạng bệnh lý, bác sĩ có thể tiến hành các kiểm tra, chẩn đoán hình ảnh và kê đơn trị bệnh mà không cần phải đi qua xét nghiệm các thông số y khoa.</w:t>
      </w:r>
    </w:p>
    <w:p w14:paraId="30951034" w14:textId="0418B28C"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619B558F" w14:textId="77777777" w:rsidR="000F5777" w:rsidRPr="008F6AC3" w:rsidRDefault="000F5777" w:rsidP="000F5777">
      <w:pPr>
        <w:numPr>
          <w:ilvl w:val="0"/>
          <w:numId w:val="11"/>
        </w:numPr>
        <w:spacing w:before="100" w:beforeAutospacing="1" w:after="100" w:afterAutospacing="1"/>
      </w:pPr>
      <w:r>
        <w:t>Đợi</w:t>
      </w:r>
      <w:r>
        <w:rPr>
          <w:lang w:val="vi-VN"/>
        </w:rPr>
        <w:t xml:space="preserve"> đến lượt kiểm tra bệnh lý vào thời gian được in trong sổ khám bệnh.</w:t>
      </w:r>
    </w:p>
    <w:p w14:paraId="1F2E3168" w14:textId="77777777" w:rsidR="000F5777" w:rsidRPr="008F6AC3" w:rsidRDefault="000F5777" w:rsidP="000F5777">
      <w:pPr>
        <w:numPr>
          <w:ilvl w:val="0"/>
          <w:numId w:val="11"/>
        </w:numPr>
        <w:spacing w:before="60" w:after="100" w:afterAutospacing="1"/>
      </w:pPr>
      <w:r>
        <w:t>Tiến</w:t>
      </w:r>
      <w:r>
        <w:rPr>
          <w:lang w:val="vi-VN"/>
        </w:rPr>
        <w:t xml:space="preserve"> hành kiểm tra khi được thông báo</w:t>
      </w:r>
    </w:p>
    <w:p w14:paraId="4A2A302F"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phòng khám</w:t>
      </w:r>
    </w:p>
    <w:p w14:paraId="4F8746E7" w14:textId="77777777" w:rsidR="000F5777" w:rsidRPr="00D65423" w:rsidRDefault="000F5777" w:rsidP="000F5777">
      <w:pPr>
        <w:numPr>
          <w:ilvl w:val="0"/>
          <w:numId w:val="12"/>
        </w:numPr>
        <w:spacing w:before="60" w:after="100" w:afterAutospacing="1"/>
      </w:pPr>
      <w:r>
        <w:t>Sắp</w:t>
      </w:r>
      <w:r>
        <w:rPr>
          <w:lang w:val="vi-VN"/>
        </w:rPr>
        <w:t xml:space="preserve"> xếp bệnh nhân thực hiện các kiểm tra phù hợp.</w:t>
      </w:r>
    </w:p>
    <w:p w14:paraId="13B7DEDE" w14:textId="77777777" w:rsidR="000F5777" w:rsidRPr="008F6AC3" w:rsidRDefault="000F5777" w:rsidP="000F5777">
      <w:pPr>
        <w:numPr>
          <w:ilvl w:val="0"/>
          <w:numId w:val="12"/>
        </w:numPr>
        <w:spacing w:before="100" w:beforeAutospacing="1" w:after="100" w:afterAutospacing="1"/>
      </w:pPr>
      <w:r>
        <w:t>Nhắc</w:t>
      </w:r>
      <w:r>
        <w:rPr>
          <w:lang w:val="vi-VN"/>
        </w:rPr>
        <w:t xml:space="preserve"> nhở bệnh thân thực hiện kiểm tra và hướng dẫn bệnh nhân đi qua các khâu của việc chẩn đoán.</w:t>
      </w:r>
    </w:p>
    <w:p w14:paraId="0FEDA10D" w14:textId="77777777" w:rsidR="000F5777" w:rsidRPr="008F6AC3" w:rsidRDefault="000F5777" w:rsidP="000F5777">
      <w:pPr>
        <w:numPr>
          <w:ilvl w:val="0"/>
          <w:numId w:val="12"/>
        </w:numPr>
        <w:spacing w:before="60" w:after="100" w:afterAutospacing="1"/>
      </w:pPr>
      <w:r>
        <w:t>Xem</w:t>
      </w:r>
      <w:r>
        <w:rPr>
          <w:lang w:val="vi-VN"/>
        </w:rPr>
        <w:t xml:space="preserve"> xét và ghi nhận lại dấu hiệu bệnh và thông tin bệnh lý. </w:t>
      </w:r>
    </w:p>
    <w:p w14:paraId="2A481E41" w14:textId="77777777" w:rsidR="000F5777" w:rsidRPr="008F6AC3" w:rsidRDefault="000F5777" w:rsidP="000F5777">
      <w:pPr>
        <w:numPr>
          <w:ilvl w:val="0"/>
          <w:numId w:val="12"/>
        </w:numPr>
        <w:spacing w:before="60" w:after="100" w:afterAutospacing="1"/>
      </w:pPr>
      <w:r>
        <w:t>K</w:t>
      </w:r>
      <w:r>
        <w:rPr>
          <w:lang w:val="vi-VN"/>
        </w:rPr>
        <w:t>ê đơn và in đơn thuốc</w:t>
      </w:r>
    </w:p>
    <w:p w14:paraId="2BBD75BC" w14:textId="77777777" w:rsidR="000F5777" w:rsidRPr="000F5777" w:rsidRDefault="000F5777" w:rsidP="000F5777">
      <w:pPr>
        <w:pStyle w:val="Heading3"/>
        <w:spacing w:line="360" w:lineRule="auto"/>
        <w:rPr>
          <w:rStyle w:val="Strong"/>
          <w:b w:val="0"/>
          <w:bCs w:val="0"/>
          <w:color w:val="24292E"/>
          <w:u w:val="single"/>
          <w:lang w:val="vi-VN"/>
        </w:rPr>
      </w:pPr>
      <w:bookmarkStart w:id="12" w:name="_Toc13285538"/>
      <w:r w:rsidRPr="000F5777">
        <w:rPr>
          <w:rStyle w:val="Strong"/>
          <w:b w:val="0"/>
          <w:bCs w:val="0"/>
          <w:color w:val="24292E"/>
          <w:u w:val="single"/>
          <w:lang w:val="vi-VN"/>
        </w:rPr>
        <w:t>Thanh toán</w:t>
      </w:r>
      <w:bookmarkEnd w:id="12"/>
    </w:p>
    <w:p w14:paraId="1E5A8A23"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12721637" w14:textId="77777777" w:rsidR="000F5777" w:rsidRPr="008F6AC3" w:rsidRDefault="000F5777" w:rsidP="000F5777">
      <w:pPr>
        <w:numPr>
          <w:ilvl w:val="0"/>
          <w:numId w:val="13"/>
        </w:numPr>
        <w:spacing w:before="100" w:beforeAutospacing="1" w:after="100" w:afterAutospacing="1"/>
      </w:pPr>
      <w:r>
        <w:t>Nếu</w:t>
      </w:r>
      <w:r>
        <w:rPr>
          <w:lang w:val="vi-VN"/>
        </w:rPr>
        <w:t xml:space="preserve"> bệnh nhân có bảo hiểm y tế:</w:t>
      </w:r>
    </w:p>
    <w:p w14:paraId="3DCB09FB" w14:textId="77777777" w:rsidR="000F5777" w:rsidRPr="008F6AC3" w:rsidRDefault="000F5777" w:rsidP="000F5777">
      <w:pPr>
        <w:numPr>
          <w:ilvl w:val="1"/>
          <w:numId w:val="13"/>
        </w:numPr>
        <w:spacing w:before="100" w:beforeAutospacing="1" w:after="100" w:afterAutospacing="1"/>
      </w:pPr>
      <w:r>
        <w:rPr>
          <w:lang w:val="vi-VN"/>
        </w:rPr>
        <w:t>Được y</w:t>
      </w:r>
      <w:r>
        <w:t>êu</w:t>
      </w:r>
      <w:r>
        <w:rPr>
          <w:lang w:val="vi-VN"/>
        </w:rPr>
        <w:t xml:space="preserve"> cầu xuất trình hoá đơn thanh toán.</w:t>
      </w:r>
    </w:p>
    <w:p w14:paraId="314ABF65" w14:textId="77777777" w:rsidR="000F5777" w:rsidRPr="008F6AC3" w:rsidRDefault="000F5777" w:rsidP="000F5777">
      <w:pPr>
        <w:numPr>
          <w:ilvl w:val="1"/>
          <w:numId w:val="13"/>
        </w:numPr>
        <w:spacing w:before="60" w:after="100" w:afterAutospacing="1"/>
      </w:pPr>
      <w:r>
        <w:rPr>
          <w:lang w:val="vi-VN"/>
        </w:rPr>
        <w:t>Thông tin hoá đơn và thông tin bảo hiểm sẽ được kiểm tra.</w:t>
      </w:r>
    </w:p>
    <w:p w14:paraId="1B9D5E09" w14:textId="77777777" w:rsidR="000F5777" w:rsidRPr="008F6AC3" w:rsidRDefault="000F5777" w:rsidP="000F5777">
      <w:pPr>
        <w:numPr>
          <w:ilvl w:val="1"/>
          <w:numId w:val="13"/>
        </w:numPr>
        <w:spacing w:before="60" w:after="100" w:afterAutospacing="1"/>
      </w:pPr>
      <w:r>
        <w:t>Tiến</w:t>
      </w:r>
      <w:r>
        <w:rPr>
          <w:lang w:val="vi-VN"/>
        </w:rPr>
        <w:t xml:space="preserve"> hành thanh toán và được yêu cầu trả thêm tiền (nếu bảo hiểm không trả toàn bộ chi phí) và nhận lại thẻ bảo hiểm y tế.</w:t>
      </w:r>
    </w:p>
    <w:p w14:paraId="7F2D38A9" w14:textId="77777777" w:rsidR="000F5777" w:rsidRPr="008F6AC3" w:rsidRDefault="000F5777" w:rsidP="000F5777">
      <w:pPr>
        <w:numPr>
          <w:ilvl w:val="0"/>
          <w:numId w:val="13"/>
        </w:numPr>
        <w:spacing w:before="60" w:after="100" w:afterAutospacing="1"/>
      </w:pPr>
      <w:r>
        <w:t>Bệnh</w:t>
      </w:r>
      <w:r>
        <w:rPr>
          <w:lang w:val="vi-VN"/>
        </w:rPr>
        <w:t xml:space="preserve"> nhân không có bảo hiểm y tế phải trả toàn bộ chi phí như trong hoá đơn.</w:t>
      </w:r>
    </w:p>
    <w:p w14:paraId="04E3B0D9"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 xml:space="preserve">Phía phòng khám </w:t>
      </w:r>
    </w:p>
    <w:p w14:paraId="2E041547" w14:textId="77777777" w:rsidR="000F5777" w:rsidRPr="008F6AC3" w:rsidRDefault="000F5777" w:rsidP="000F5777">
      <w:pPr>
        <w:numPr>
          <w:ilvl w:val="0"/>
          <w:numId w:val="14"/>
        </w:numPr>
        <w:spacing w:before="100" w:beforeAutospacing="1" w:after="100" w:afterAutospacing="1"/>
      </w:pPr>
      <w:r>
        <w:t>Kiểm</w:t>
      </w:r>
      <w:r>
        <w:rPr>
          <w:lang w:val="vi-VN"/>
        </w:rPr>
        <w:t xml:space="preserve"> tra thông tin hoá đơn, thông tin bảo hiểm.</w:t>
      </w:r>
    </w:p>
    <w:p w14:paraId="6DB11138" w14:textId="77777777" w:rsidR="000F5777" w:rsidRPr="008F6AC3" w:rsidRDefault="000F5777" w:rsidP="000F5777">
      <w:pPr>
        <w:numPr>
          <w:ilvl w:val="0"/>
          <w:numId w:val="14"/>
        </w:numPr>
        <w:spacing w:before="60" w:after="100" w:afterAutospacing="1"/>
      </w:pPr>
      <w:r>
        <w:t>Tiến</w:t>
      </w:r>
      <w:r>
        <w:rPr>
          <w:lang w:val="vi-VN"/>
        </w:rPr>
        <w:t xml:space="preserve"> hành thanh toán</w:t>
      </w:r>
    </w:p>
    <w:p w14:paraId="3CEE75AC" w14:textId="77777777" w:rsidR="000F5777" w:rsidRPr="000F5777" w:rsidRDefault="000F5777" w:rsidP="000F5777">
      <w:pPr>
        <w:pStyle w:val="Heading3"/>
        <w:spacing w:line="360" w:lineRule="auto"/>
        <w:rPr>
          <w:rStyle w:val="Strong"/>
          <w:b w:val="0"/>
          <w:bCs w:val="0"/>
          <w:color w:val="24292E"/>
          <w:u w:val="single"/>
          <w:lang w:val="vi-VN"/>
        </w:rPr>
      </w:pPr>
      <w:bookmarkStart w:id="13" w:name="_Toc13285539"/>
      <w:r w:rsidRPr="000F5777">
        <w:rPr>
          <w:rStyle w:val="Strong"/>
          <w:b w:val="0"/>
          <w:bCs w:val="0"/>
          <w:color w:val="24292E"/>
          <w:u w:val="single"/>
          <w:lang w:val="vi-VN"/>
        </w:rPr>
        <w:t>Thuốc</w:t>
      </w:r>
      <w:bookmarkEnd w:id="13"/>
    </w:p>
    <w:p w14:paraId="232529B8" w14:textId="77777777"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Phía bệnh nhân</w:t>
      </w:r>
    </w:p>
    <w:p w14:paraId="63BE3056" w14:textId="77777777" w:rsidR="000F5777" w:rsidRPr="008F6AC3" w:rsidRDefault="000F5777" w:rsidP="000F5777">
      <w:pPr>
        <w:numPr>
          <w:ilvl w:val="0"/>
          <w:numId w:val="15"/>
        </w:numPr>
        <w:spacing w:before="100" w:beforeAutospacing="1" w:after="100" w:afterAutospacing="1"/>
      </w:pPr>
      <w:r>
        <w:lastRenderedPageBreak/>
        <w:t>Xuất</w:t>
      </w:r>
      <w:r>
        <w:rPr>
          <w:lang w:val="vi-VN"/>
        </w:rPr>
        <w:t xml:space="preserve"> trình đơn thuốc tại quầy thuốc.</w:t>
      </w:r>
    </w:p>
    <w:p w14:paraId="125151CD" w14:textId="77777777" w:rsidR="000F5777" w:rsidRPr="008F6AC3" w:rsidRDefault="000F5777" w:rsidP="000F5777">
      <w:pPr>
        <w:numPr>
          <w:ilvl w:val="0"/>
          <w:numId w:val="15"/>
        </w:numPr>
        <w:spacing w:before="60" w:after="100" w:afterAutospacing="1"/>
      </w:pPr>
      <w:r>
        <w:t>Nhận</w:t>
      </w:r>
      <w:r>
        <w:rPr>
          <w:lang w:val="vi-VN"/>
        </w:rPr>
        <w:t xml:space="preserve"> thuốc và hoá đơn thuốc.</w:t>
      </w:r>
    </w:p>
    <w:p w14:paraId="54BBD0EE" w14:textId="280A7681" w:rsidR="000F5777" w:rsidRPr="000F5777" w:rsidRDefault="000F5777" w:rsidP="002D19C7">
      <w:pPr>
        <w:pStyle w:val="NormalWeb"/>
        <w:numPr>
          <w:ilvl w:val="0"/>
          <w:numId w:val="17"/>
        </w:numPr>
        <w:spacing w:before="240" w:beforeAutospacing="0" w:after="120" w:afterAutospacing="0"/>
        <w:ind w:left="714" w:hanging="357"/>
        <w:rPr>
          <w:rFonts w:ascii="Calibri" w:hAnsi="Calibri"/>
        </w:rPr>
      </w:pPr>
      <w:r w:rsidRPr="000F5777">
        <w:rPr>
          <w:rFonts w:ascii="Calibri" w:hAnsi="Calibri"/>
        </w:rPr>
        <w:t xml:space="preserve">Phía </w:t>
      </w:r>
      <w:r>
        <w:rPr>
          <w:rFonts w:ascii="Calibri" w:hAnsi="Calibri"/>
        </w:rPr>
        <w:t>phòng khám</w:t>
      </w:r>
    </w:p>
    <w:p w14:paraId="444B21CA" w14:textId="77777777" w:rsidR="000F5777" w:rsidRPr="008F6AC3" w:rsidRDefault="000F5777" w:rsidP="000F5777">
      <w:pPr>
        <w:numPr>
          <w:ilvl w:val="0"/>
          <w:numId w:val="16"/>
        </w:numPr>
        <w:spacing w:before="100" w:beforeAutospacing="1" w:after="100" w:afterAutospacing="1"/>
      </w:pPr>
      <w:r>
        <w:t>Kiểm</w:t>
      </w:r>
      <w:r>
        <w:rPr>
          <w:lang w:val="vi-VN"/>
        </w:rPr>
        <w:t xml:space="preserve"> tra đơn thuốc và cho thuốc được liệt kê trong đơn.</w:t>
      </w:r>
    </w:p>
    <w:p w14:paraId="115C085E" w14:textId="0259D4F0" w:rsidR="000F5777" w:rsidRPr="002D19C7" w:rsidRDefault="000F5777" w:rsidP="000F5777">
      <w:pPr>
        <w:numPr>
          <w:ilvl w:val="0"/>
          <w:numId w:val="16"/>
        </w:numPr>
        <w:spacing w:before="60" w:after="100" w:afterAutospacing="1"/>
      </w:pPr>
      <w:r>
        <w:t>Hướng</w:t>
      </w:r>
      <w:r>
        <w:rPr>
          <w:lang w:val="vi-VN"/>
        </w:rPr>
        <w:t xml:space="preserve"> dẫn bệnh nhân về cách dùng và liều lượng sử dụng thuốc</w:t>
      </w:r>
    </w:p>
    <w:p w14:paraId="4B4ABF4C" w14:textId="35EC1339" w:rsidR="002D19C7" w:rsidRDefault="002D19C7" w:rsidP="002D19C7">
      <w:pPr>
        <w:pStyle w:val="Heading2"/>
        <w:numPr>
          <w:ilvl w:val="1"/>
          <w:numId w:val="6"/>
        </w:numPr>
        <w:rPr>
          <w:lang w:val="vi-VN"/>
        </w:rPr>
      </w:pPr>
      <w:r>
        <w:rPr>
          <w:lang w:val="vi-VN"/>
        </w:rPr>
        <w:t>Hiện trạng tin học</w:t>
      </w:r>
    </w:p>
    <w:p w14:paraId="3A9D0C42" w14:textId="4CC1B8AA" w:rsidR="002D19C7" w:rsidRDefault="002D19C7" w:rsidP="002D19C7">
      <w:pPr>
        <w:pStyle w:val="Heading3"/>
        <w:spacing w:line="720" w:lineRule="auto"/>
      </w:pPr>
      <w:r>
        <w:t>Thiết bị</w:t>
      </w:r>
    </w:p>
    <w:tbl>
      <w:tblPr>
        <w:tblW w:w="9348" w:type="dxa"/>
        <w:shd w:val="clear" w:color="auto" w:fill="FFFFFF"/>
        <w:tblCellMar>
          <w:top w:w="15" w:type="dxa"/>
          <w:left w:w="15" w:type="dxa"/>
          <w:bottom w:w="15" w:type="dxa"/>
          <w:right w:w="15" w:type="dxa"/>
        </w:tblCellMar>
        <w:tblLook w:val="04A0" w:firstRow="1" w:lastRow="0" w:firstColumn="1" w:lastColumn="0" w:noHBand="0" w:noVBand="1"/>
      </w:tblPr>
      <w:tblGrid>
        <w:gridCol w:w="1361"/>
        <w:gridCol w:w="1390"/>
        <w:gridCol w:w="3263"/>
        <w:gridCol w:w="1697"/>
        <w:gridCol w:w="1637"/>
      </w:tblGrid>
      <w:tr w:rsidR="002D19C7" w:rsidRPr="002D19C7" w14:paraId="701CCC55" w14:textId="77777777" w:rsidTr="002D19C7">
        <w:trPr>
          <w:tblHeader/>
        </w:trPr>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0B8897"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Thiết bị</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40CF5"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Số lượng</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F1CF79"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Thông số kỹ thuật</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11ED6" w14:textId="77777777" w:rsidR="002D19C7" w:rsidRPr="002D19C7" w:rsidRDefault="002D19C7" w:rsidP="00CC1781">
            <w:pPr>
              <w:spacing w:after="240"/>
              <w:jc w:val="center"/>
              <w:rPr>
                <w:rFonts w:ascii="Calibri" w:eastAsia="Times New Roman" w:hAnsi="Calibri" w:cs="Segoe UI"/>
                <w:b/>
                <w:bCs/>
                <w:color w:val="24292E"/>
                <w:lang w:val="vi-VN"/>
              </w:rPr>
            </w:pPr>
            <w:r w:rsidRPr="002D19C7">
              <w:rPr>
                <w:rFonts w:ascii="Calibri" w:eastAsia="Times New Roman" w:hAnsi="Calibri" w:cs="Segoe UI"/>
                <w:b/>
                <w:bCs/>
                <w:color w:val="24292E"/>
                <w:lang w:val="vi-VN"/>
              </w:rPr>
              <w:t>Vị trí</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F8D555" w14:textId="77777777" w:rsidR="002D19C7" w:rsidRPr="002D19C7" w:rsidRDefault="002D19C7" w:rsidP="00CC1781">
            <w:pPr>
              <w:spacing w:after="240"/>
              <w:jc w:val="center"/>
              <w:rPr>
                <w:rFonts w:ascii="Calibri" w:eastAsia="Times New Roman" w:hAnsi="Calibri" w:cs="Segoe UI"/>
                <w:b/>
                <w:bCs/>
                <w:color w:val="24292E"/>
              </w:rPr>
            </w:pPr>
            <w:r w:rsidRPr="002D19C7">
              <w:rPr>
                <w:rFonts w:ascii="Calibri" w:eastAsia="Times New Roman" w:hAnsi="Calibri" w:cs="Segoe UI"/>
                <w:b/>
                <w:bCs/>
                <w:color w:val="24292E"/>
              </w:rPr>
              <w:t>Connectivity</w:t>
            </w:r>
          </w:p>
        </w:tc>
      </w:tr>
      <w:tr w:rsidR="002D19C7" w:rsidRPr="002D19C7" w14:paraId="2139D707"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7CA66"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tính để bàn</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C65B9"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Không cụ thể (mỗi phòng ban sẽ có ít nhất 1 máy)</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574CA9"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- 1x CPU:≥ 2 nhân, xung</w:t>
            </w:r>
            <w:r w:rsidRPr="002D19C7">
              <w:rPr>
                <w:rFonts w:ascii="Calibri" w:eastAsia="Times New Roman" w:hAnsi="Calibri" w:cs="Segoe UI"/>
                <w:color w:val="24292E"/>
                <w:lang w:val="vi-VN"/>
              </w:rPr>
              <w:t xml:space="preserve"> nhịp</w:t>
            </w:r>
            <w:r w:rsidRPr="002D19C7">
              <w:rPr>
                <w:rFonts w:ascii="Calibri" w:eastAsia="Times New Roman" w:hAnsi="Calibri" w:cs="Segoe UI"/>
                <w:color w:val="24292E"/>
              </w:rPr>
              <w:t xml:space="preserve"> ≥ 1500MHz</w:t>
            </w:r>
            <w:r w:rsidRPr="002D19C7">
              <w:rPr>
                <w:rFonts w:ascii="Calibri" w:eastAsia="Times New Roman" w:hAnsi="Calibri" w:cs="Segoe UI"/>
                <w:color w:val="24292E"/>
              </w:rPr>
              <w:br/>
              <w:t>- 1x RAM: ≥ 2GB, DDR2/DDR3/DDR4</w:t>
            </w:r>
            <w:r w:rsidRPr="002D19C7">
              <w:rPr>
                <w:rFonts w:ascii="Calibri" w:eastAsia="Times New Roman" w:hAnsi="Calibri" w:cs="Segoe UI"/>
                <w:color w:val="24292E"/>
              </w:rPr>
              <w:br/>
              <w:t xml:space="preserve">- 1x </w:t>
            </w:r>
            <w:r w:rsidRPr="002D19C7">
              <w:rPr>
                <w:rFonts w:ascii="Calibri" w:eastAsia="Times New Roman" w:hAnsi="Calibri" w:cs="Segoe UI"/>
                <w:color w:val="24292E"/>
                <w:lang w:val="vi-VN"/>
              </w:rPr>
              <w:t>Ổ cứng</w:t>
            </w:r>
            <w:r w:rsidRPr="002D19C7">
              <w:rPr>
                <w:rFonts w:ascii="Calibri" w:eastAsia="Times New Roman" w:hAnsi="Calibri" w:cs="Segoe UI"/>
                <w:color w:val="24292E"/>
              </w:rPr>
              <w:t>: ≥ 1TB</w:t>
            </w:r>
            <w:r w:rsidRPr="002D19C7">
              <w:rPr>
                <w:rFonts w:ascii="Calibri" w:eastAsia="Times New Roman" w:hAnsi="Calibri" w:cs="Segoe UI"/>
                <w:color w:val="24292E"/>
              </w:rPr>
              <w:br/>
              <w:t>- 1x Bo</w:t>
            </w:r>
            <w:r w:rsidRPr="002D19C7">
              <w:rPr>
                <w:rFonts w:ascii="Calibri" w:eastAsia="Times New Roman" w:hAnsi="Calibri" w:cs="Segoe UI"/>
                <w:color w:val="24292E"/>
                <w:lang w:val="vi-VN"/>
              </w:rPr>
              <w:t xml:space="preserve"> mạch chủ</w:t>
            </w:r>
            <w:r w:rsidRPr="002D19C7">
              <w:rPr>
                <w:rFonts w:ascii="Calibri" w:eastAsia="Times New Roman" w:hAnsi="Calibri" w:cs="Segoe UI"/>
                <w:color w:val="24292E"/>
              </w:rPr>
              <w:br/>
              <w:t>- 1x Thùng</w:t>
            </w:r>
            <w:r w:rsidRPr="002D19C7">
              <w:rPr>
                <w:rFonts w:ascii="Calibri" w:eastAsia="Times New Roman" w:hAnsi="Calibri" w:cs="Segoe UI"/>
                <w:color w:val="24292E"/>
                <w:lang w:val="vi-VN"/>
              </w:rPr>
              <w:t xml:space="preserve"> máy</w:t>
            </w:r>
            <w:r w:rsidRPr="002D19C7">
              <w:rPr>
                <w:rFonts w:ascii="Calibri" w:eastAsia="Times New Roman" w:hAnsi="Calibri" w:cs="Segoe UI"/>
                <w:color w:val="24292E"/>
              </w:rPr>
              <w:br/>
              <w:t>- 1x PSU: ≥ 300W, ~220V@60Hz</w:t>
            </w:r>
            <w:r w:rsidRPr="002D19C7">
              <w:rPr>
                <w:rFonts w:ascii="Calibri" w:eastAsia="Times New Roman" w:hAnsi="Calibri" w:cs="Segoe UI"/>
                <w:color w:val="24292E"/>
              </w:rPr>
              <w:br/>
              <w:t>- 1x Chuột</w:t>
            </w:r>
            <w:r w:rsidRPr="002D19C7">
              <w:rPr>
                <w:rFonts w:ascii="Calibri" w:eastAsia="Times New Roman" w:hAnsi="Calibri" w:cs="Segoe UI"/>
                <w:color w:val="24292E"/>
              </w:rPr>
              <w:br/>
              <w:t>- 1x Bàn</w:t>
            </w:r>
            <w:r w:rsidRPr="002D19C7">
              <w:rPr>
                <w:rFonts w:ascii="Calibri" w:eastAsia="Times New Roman" w:hAnsi="Calibri" w:cs="Segoe UI"/>
                <w:color w:val="24292E"/>
                <w:lang w:val="vi-VN"/>
              </w:rPr>
              <w:t xml:space="preserve"> phím</w:t>
            </w:r>
            <w:r w:rsidRPr="002D19C7">
              <w:rPr>
                <w:rFonts w:ascii="Calibri" w:eastAsia="Times New Roman" w:hAnsi="Calibri" w:cs="Segoe UI"/>
                <w:color w:val="24292E"/>
              </w:rPr>
              <w:br/>
              <w:t>- 1x Màn</w:t>
            </w:r>
            <w:r w:rsidRPr="002D19C7">
              <w:rPr>
                <w:rFonts w:ascii="Calibri" w:eastAsia="Times New Roman" w:hAnsi="Calibri" w:cs="Segoe UI"/>
                <w:color w:val="24292E"/>
                <w:lang w:val="vi-VN"/>
              </w:rPr>
              <w:t xml:space="preserve"> hình</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24E328"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Các</w:t>
            </w:r>
            <w:r w:rsidRPr="002D19C7">
              <w:rPr>
                <w:rFonts w:ascii="Calibri" w:eastAsia="Times New Roman" w:hAnsi="Calibri" w:cs="Segoe UI"/>
                <w:color w:val="24292E"/>
                <w:lang w:val="vi-VN"/>
              </w:rPr>
              <w:t xml:space="preserve"> phòng nghiệp vụ</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phòng kiểm tra, xét nghiệm.</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quầy thanh toán và quầy thuốc.</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2B67C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34723622"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FAD9D2"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 xml:space="preserve">Máy quét </w:t>
            </w:r>
          </w:p>
        </w:tc>
        <w:tc>
          <w:tcPr>
            <w:tcW w:w="13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3228F"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1968D"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Kích</w:t>
            </w:r>
            <w:r w:rsidRPr="002D19C7">
              <w:rPr>
                <w:rFonts w:ascii="Calibri" w:eastAsia="Times New Roman" w:hAnsi="Calibri" w:cs="Segoe UI"/>
                <w:color w:val="24292E"/>
                <w:lang w:val="vi-VN"/>
              </w:rPr>
              <w:t xml:space="preserve"> thước quét được:</w:t>
            </w:r>
            <w:r w:rsidRPr="002D19C7">
              <w:rPr>
                <w:rFonts w:ascii="Calibri" w:eastAsia="Times New Roman" w:hAnsi="Calibri" w:cs="Segoe UI"/>
                <w:color w:val="24292E"/>
              </w:rPr>
              <w:t xml:space="preserve"> 216×297mm (A4)</w:t>
            </w:r>
            <w:r w:rsidRPr="002D19C7">
              <w:rPr>
                <w:rFonts w:ascii="Calibri" w:eastAsia="Times New Roman" w:hAnsi="Calibri" w:cs="Segoe UI"/>
                <w:color w:val="24292E"/>
              </w:rPr>
              <w:br/>
              <w:t>- Độ</w:t>
            </w:r>
            <w:r w:rsidRPr="002D19C7">
              <w:rPr>
                <w:rFonts w:ascii="Calibri" w:eastAsia="Times New Roman" w:hAnsi="Calibri" w:cs="Segoe UI"/>
                <w:color w:val="24292E"/>
                <w:lang w:val="vi-VN"/>
              </w:rPr>
              <w:t xml:space="preserve"> phân giải</w:t>
            </w:r>
            <w:r w:rsidRPr="002D19C7">
              <w:rPr>
                <w:rFonts w:ascii="Calibri" w:eastAsia="Times New Roman" w:hAnsi="Calibri" w:cs="Segoe UI"/>
                <w:color w:val="24292E"/>
              </w:rPr>
              <w:t>: ≥ 6400</w:t>
            </w:r>
            <w:r w:rsidRPr="002D19C7">
              <w:rPr>
                <w:rFonts w:ascii="Calibri" w:eastAsia="Times New Roman" w:hAnsi="Calibri" w:cs="Segoe UI"/>
                <w:color w:val="24292E"/>
                <w:lang w:val="vi-VN"/>
              </w:rPr>
              <w:t xml:space="preserve"> DPI</w:t>
            </w:r>
            <w:r w:rsidRPr="002D19C7">
              <w:rPr>
                <w:rFonts w:ascii="Calibri" w:eastAsia="Times New Roman" w:hAnsi="Calibri" w:cs="Segoe UI"/>
                <w:color w:val="24292E"/>
              </w:rPr>
              <w:br/>
              <w:t>- Giao</w:t>
            </w:r>
            <w:r w:rsidRPr="002D19C7">
              <w:rPr>
                <w:rFonts w:ascii="Calibri" w:eastAsia="Times New Roman" w:hAnsi="Calibri" w:cs="Segoe UI"/>
                <w:color w:val="24292E"/>
                <w:lang w:val="vi-VN"/>
              </w:rPr>
              <w:t xml:space="preserve"> tiếp</w:t>
            </w:r>
            <w:r w:rsidRPr="002D19C7">
              <w:rPr>
                <w:rFonts w:ascii="Calibri" w:eastAsia="Times New Roman" w:hAnsi="Calibri" w:cs="Segoe UI"/>
                <w:color w:val="24292E"/>
              </w:rPr>
              <w:t>: USB 2.0</w:t>
            </w:r>
            <w:r w:rsidRPr="002D19C7">
              <w:rPr>
                <w:rFonts w:ascii="Calibri" w:eastAsia="Times New Roman" w:hAnsi="Calibri" w:cs="Segoe UI"/>
                <w:color w:val="24292E"/>
              </w:rPr>
              <w:br/>
              <w:t>- Compatible with Windows 7 or later</w:t>
            </w:r>
          </w:p>
        </w:tc>
        <w:tc>
          <w:tcPr>
            <w:tcW w:w="169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89677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Quầy check-in</w:t>
            </w:r>
          </w:p>
        </w:tc>
        <w:tc>
          <w:tcPr>
            <w:tcW w:w="16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52AAE1"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17F434BE"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93794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in văn bản</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9FE10B"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3</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895DCD"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Có</w:t>
            </w:r>
            <w:r w:rsidRPr="002D19C7">
              <w:rPr>
                <w:rFonts w:ascii="Calibri" w:eastAsia="Times New Roman" w:hAnsi="Calibri" w:cs="Segoe UI"/>
                <w:color w:val="24292E"/>
                <w:lang w:val="vi-VN"/>
              </w:rPr>
              <w:t xml:space="preserve"> khả năng in màu</w:t>
            </w:r>
            <w:r w:rsidRPr="002D19C7">
              <w:rPr>
                <w:rFonts w:ascii="Calibri" w:eastAsia="Times New Roman" w:hAnsi="Calibri" w:cs="Segoe UI"/>
                <w:color w:val="24292E"/>
              </w:rPr>
              <w:t>.</w:t>
            </w:r>
            <w:r w:rsidRPr="002D19C7">
              <w:rPr>
                <w:rFonts w:ascii="Calibri" w:eastAsia="Times New Roman" w:hAnsi="Calibri" w:cs="Segoe UI"/>
                <w:color w:val="24292E"/>
              </w:rPr>
              <w:br/>
              <w:t>- Độ</w:t>
            </w:r>
            <w:r w:rsidRPr="002D19C7">
              <w:rPr>
                <w:rFonts w:ascii="Calibri" w:eastAsia="Times New Roman" w:hAnsi="Calibri" w:cs="Segoe UI"/>
                <w:color w:val="24292E"/>
                <w:lang w:val="vi-VN"/>
              </w:rPr>
              <w:t xml:space="preserve"> phân giải</w:t>
            </w:r>
            <w:r w:rsidRPr="002D19C7">
              <w:rPr>
                <w:rFonts w:ascii="Calibri" w:eastAsia="Times New Roman" w:hAnsi="Calibri" w:cs="Segoe UI"/>
                <w:color w:val="24292E"/>
              </w:rPr>
              <w:t>: ≥ 600x600</w:t>
            </w:r>
            <w:r w:rsidRPr="002D19C7">
              <w:rPr>
                <w:rFonts w:ascii="Calibri" w:eastAsia="Times New Roman" w:hAnsi="Calibri" w:cs="Segoe UI"/>
                <w:color w:val="24292E"/>
                <w:lang w:val="vi-VN"/>
              </w:rPr>
              <w:t xml:space="preserve"> DPI</w:t>
            </w:r>
            <w:r w:rsidRPr="002D19C7">
              <w:rPr>
                <w:rFonts w:ascii="Calibri" w:eastAsia="Times New Roman" w:hAnsi="Calibri" w:cs="Segoe UI"/>
                <w:color w:val="24292E"/>
              </w:rPr>
              <w:br/>
              <w:t>- Sức</w:t>
            </w:r>
            <w:r w:rsidRPr="002D19C7">
              <w:rPr>
                <w:rFonts w:ascii="Calibri" w:eastAsia="Times New Roman" w:hAnsi="Calibri" w:cs="Segoe UI"/>
                <w:color w:val="24292E"/>
                <w:lang w:val="vi-VN"/>
              </w:rPr>
              <w:t xml:space="preserve"> chứa</w:t>
            </w:r>
            <w:r w:rsidRPr="002D19C7">
              <w:rPr>
                <w:rFonts w:ascii="Calibri" w:eastAsia="Times New Roman" w:hAnsi="Calibri" w:cs="Segoe UI"/>
                <w:color w:val="24292E"/>
              </w:rPr>
              <w:t>: ≥ 100 tờ</w:t>
            </w:r>
            <w:r w:rsidRPr="002D19C7">
              <w:rPr>
                <w:rFonts w:ascii="Calibri" w:eastAsia="Times New Roman" w:hAnsi="Calibri" w:cs="Segoe UI"/>
                <w:color w:val="24292E"/>
                <w:lang w:val="vi-VN"/>
              </w:rPr>
              <w:t xml:space="preserve"> giấy A4</w:t>
            </w:r>
            <w:r w:rsidRPr="002D19C7">
              <w:rPr>
                <w:rFonts w:ascii="Calibri" w:eastAsia="Times New Roman" w:hAnsi="Calibri" w:cs="Segoe UI"/>
                <w:color w:val="24292E"/>
              </w:rPr>
              <w:br/>
              <w:t>- Kích</w:t>
            </w:r>
            <w:r w:rsidRPr="002D19C7">
              <w:rPr>
                <w:rFonts w:ascii="Calibri" w:eastAsia="Times New Roman" w:hAnsi="Calibri" w:cs="Segoe UI"/>
                <w:color w:val="24292E"/>
                <w:lang w:val="vi-VN"/>
              </w:rPr>
              <w:t xml:space="preserve"> th</w:t>
            </w:r>
            <w:r w:rsidRPr="002D19C7">
              <w:rPr>
                <w:rFonts w:ascii="Calibri" w:eastAsia="Times New Roman" w:hAnsi="Calibri" w:cs="Cambria"/>
                <w:color w:val="24292E"/>
                <w:lang w:val="vi-VN"/>
              </w:rPr>
              <w:t>ước giấy</w:t>
            </w:r>
            <w:r w:rsidRPr="002D19C7">
              <w:rPr>
                <w:rFonts w:ascii="Calibri" w:eastAsia="Times New Roman" w:hAnsi="Calibri" w:cs="Segoe UI"/>
                <w:color w:val="24292E"/>
              </w:rPr>
              <w:t>: ≥ A4</w:t>
            </w:r>
            <w:r w:rsidRPr="002D19C7">
              <w:rPr>
                <w:rFonts w:ascii="Calibri" w:eastAsia="Times New Roman" w:hAnsi="Calibri" w:cs="Segoe UI"/>
                <w:color w:val="24292E"/>
              </w:rPr>
              <w:br/>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07682"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rPr>
              <w:t>- Quầy</w:t>
            </w:r>
            <w:r w:rsidRPr="002D19C7">
              <w:rPr>
                <w:rFonts w:ascii="Calibri" w:eastAsia="Times New Roman" w:hAnsi="Calibri" w:cs="Segoe UI"/>
                <w:color w:val="24292E"/>
                <w:lang w:val="vi-VN"/>
              </w:rPr>
              <w:t xml:space="preserve"> check-in</w:t>
            </w:r>
            <w:r w:rsidRPr="002D19C7">
              <w:rPr>
                <w:rFonts w:ascii="Calibri" w:eastAsia="Times New Roman" w:hAnsi="Calibri" w:cs="Segoe UI"/>
                <w:color w:val="24292E"/>
              </w:rPr>
              <w:br/>
              <w:t>- Các</w:t>
            </w:r>
            <w:r w:rsidRPr="002D19C7">
              <w:rPr>
                <w:rFonts w:ascii="Calibri" w:eastAsia="Times New Roman" w:hAnsi="Calibri" w:cs="Segoe UI"/>
                <w:color w:val="24292E"/>
                <w:lang w:val="vi-VN"/>
              </w:rPr>
              <w:t xml:space="preserve"> phòng, ban</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2F4EF1"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Always connected (Wired)</w:t>
            </w:r>
          </w:p>
        </w:tc>
      </w:tr>
      <w:tr w:rsidR="002D19C7" w:rsidRPr="002D19C7" w14:paraId="271F4E16"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8118D"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in bill</w:t>
            </w:r>
          </w:p>
        </w:tc>
        <w:tc>
          <w:tcPr>
            <w:tcW w:w="13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E60E5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C1CBD7"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Phương</w:t>
            </w:r>
            <w:r w:rsidRPr="002D19C7">
              <w:rPr>
                <w:rFonts w:ascii="Calibri" w:eastAsia="Times New Roman" w:hAnsi="Calibri" w:cs="Segoe UI"/>
                <w:color w:val="24292E"/>
                <w:lang w:val="vi-VN"/>
              </w:rPr>
              <w:t xml:space="preserve"> pháp in</w:t>
            </w:r>
            <w:r w:rsidRPr="002D19C7">
              <w:rPr>
                <w:rFonts w:ascii="Calibri" w:eastAsia="Times New Roman" w:hAnsi="Calibri" w:cs="Segoe UI"/>
                <w:color w:val="24292E"/>
              </w:rPr>
              <w:t>: In</w:t>
            </w:r>
            <w:r w:rsidRPr="002D19C7">
              <w:rPr>
                <w:rFonts w:ascii="Calibri" w:eastAsia="Times New Roman" w:hAnsi="Calibri" w:cs="Segoe UI"/>
                <w:color w:val="24292E"/>
                <w:lang w:val="vi-VN"/>
              </w:rPr>
              <w:t xml:space="preserve"> nhiệt</w:t>
            </w:r>
            <w:r w:rsidRPr="002D19C7">
              <w:rPr>
                <w:rFonts w:ascii="Calibri" w:eastAsia="Times New Roman" w:hAnsi="Calibri" w:cs="Segoe UI"/>
                <w:color w:val="24292E"/>
              </w:rPr>
              <w:br/>
              <w:t>- Tốc</w:t>
            </w:r>
            <w:r w:rsidRPr="002D19C7">
              <w:rPr>
                <w:rFonts w:ascii="Calibri" w:eastAsia="Times New Roman" w:hAnsi="Calibri" w:cs="Segoe UI"/>
                <w:color w:val="24292E"/>
                <w:lang w:val="vi-VN"/>
              </w:rPr>
              <w:t xml:space="preserve"> độ in</w:t>
            </w:r>
            <w:r w:rsidRPr="002D19C7">
              <w:rPr>
                <w:rFonts w:ascii="Calibri" w:eastAsia="Times New Roman" w:hAnsi="Calibri" w:cs="Segoe UI"/>
                <w:color w:val="24292E"/>
              </w:rPr>
              <w:t>: ≤ 300mm/sec</w:t>
            </w:r>
            <w:r w:rsidRPr="002D19C7">
              <w:rPr>
                <w:rFonts w:ascii="Calibri" w:eastAsia="Times New Roman" w:hAnsi="Calibri" w:cs="Segoe UI"/>
                <w:color w:val="24292E"/>
              </w:rPr>
              <w:br/>
            </w:r>
            <w:r w:rsidRPr="002D19C7">
              <w:rPr>
                <w:rFonts w:ascii="Calibri" w:eastAsia="Times New Roman" w:hAnsi="Calibri" w:cs="Segoe UI"/>
                <w:color w:val="24292E"/>
              </w:rPr>
              <w:lastRenderedPageBreak/>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B5F104"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lastRenderedPageBreak/>
              <w:t>Quầy thanh toán</w:t>
            </w:r>
          </w:p>
        </w:tc>
        <w:tc>
          <w:tcPr>
            <w:tcW w:w="16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EBEE3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Connected (Wired)</w:t>
            </w:r>
          </w:p>
        </w:tc>
      </w:tr>
      <w:tr w:rsidR="002D19C7" w:rsidRPr="002D19C7" w14:paraId="0C6DDE4C" w14:textId="77777777" w:rsidTr="002D19C7">
        <w:tc>
          <w:tcPr>
            <w:tcW w:w="136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03771C"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Máy quét mã vạch</w:t>
            </w:r>
          </w:p>
        </w:tc>
        <w:tc>
          <w:tcPr>
            <w:tcW w:w="139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D5432"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1</w:t>
            </w:r>
          </w:p>
        </w:tc>
        <w:tc>
          <w:tcPr>
            <w:tcW w:w="326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3F913"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 Khả</w:t>
            </w:r>
            <w:r w:rsidRPr="002D19C7">
              <w:rPr>
                <w:rFonts w:ascii="Calibri" w:eastAsia="Times New Roman" w:hAnsi="Calibri" w:cs="Segoe UI"/>
                <w:color w:val="24292E"/>
                <w:lang w:val="vi-VN"/>
              </w:rPr>
              <w:t xml:space="preserve"> năng quét</w:t>
            </w:r>
            <w:r w:rsidRPr="002D19C7">
              <w:rPr>
                <w:rFonts w:ascii="Calibri" w:eastAsia="Times New Roman" w:hAnsi="Calibri" w:cs="Segoe UI"/>
                <w:color w:val="24292E"/>
              </w:rPr>
              <w:t>: 1D</w:t>
            </w:r>
            <w:r w:rsidRPr="002D19C7">
              <w:rPr>
                <w:rFonts w:ascii="Calibri" w:eastAsia="Times New Roman" w:hAnsi="Calibri" w:cs="Segoe UI"/>
                <w:color w:val="24292E"/>
              </w:rPr>
              <w:br/>
              <w:t>- Gia</w:t>
            </w:r>
            <w:r w:rsidRPr="002D19C7">
              <w:rPr>
                <w:rFonts w:ascii="Calibri" w:eastAsia="Times New Roman" w:hAnsi="Calibri" w:cs="Segoe UI"/>
                <w:color w:val="24292E"/>
                <w:lang w:val="vi-VN"/>
              </w:rPr>
              <w:t>o tiếp</w:t>
            </w:r>
            <w:r w:rsidRPr="002D19C7">
              <w:rPr>
                <w:rFonts w:ascii="Calibri" w:eastAsia="Times New Roman" w:hAnsi="Calibri" w:cs="Segoe UI"/>
                <w:color w:val="24292E"/>
              </w:rPr>
              <w:t>: USB 2.0</w:t>
            </w:r>
            <w:r w:rsidRPr="002D19C7">
              <w:rPr>
                <w:rFonts w:ascii="Calibri" w:eastAsia="Times New Roman" w:hAnsi="Calibri" w:cs="Segoe UI"/>
                <w:color w:val="24292E"/>
              </w:rPr>
              <w:br/>
              <w:t>- Tương</w:t>
            </w:r>
            <w:r w:rsidRPr="002D19C7">
              <w:rPr>
                <w:rFonts w:ascii="Calibri" w:eastAsia="Times New Roman" w:hAnsi="Calibri" w:cs="Segoe UI"/>
                <w:color w:val="24292E"/>
                <w:lang w:val="vi-VN"/>
              </w:rPr>
              <w:t xml:space="preserve"> thích với Windows 7 về sau.</w:t>
            </w:r>
          </w:p>
        </w:tc>
        <w:tc>
          <w:tcPr>
            <w:tcW w:w="169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731DC" w14:textId="77777777" w:rsidR="002D19C7" w:rsidRPr="002D19C7" w:rsidRDefault="002D19C7" w:rsidP="00CC1781">
            <w:pPr>
              <w:spacing w:after="240"/>
              <w:rPr>
                <w:rFonts w:ascii="Calibri" w:eastAsia="Times New Roman" w:hAnsi="Calibri" w:cs="Segoe UI"/>
                <w:color w:val="24292E"/>
                <w:lang w:val="vi-VN"/>
              </w:rPr>
            </w:pPr>
            <w:r w:rsidRPr="002D19C7">
              <w:rPr>
                <w:rFonts w:ascii="Calibri" w:eastAsia="Times New Roman" w:hAnsi="Calibri" w:cs="Segoe UI"/>
                <w:color w:val="24292E"/>
                <w:lang w:val="vi-VN"/>
              </w:rPr>
              <w:t>Quầy thanh toán</w:t>
            </w:r>
          </w:p>
        </w:tc>
        <w:tc>
          <w:tcPr>
            <w:tcW w:w="16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0843C" w14:textId="77777777" w:rsidR="002D19C7" w:rsidRPr="002D19C7" w:rsidRDefault="002D19C7" w:rsidP="00CC1781">
            <w:pPr>
              <w:spacing w:after="240"/>
              <w:rPr>
                <w:rFonts w:ascii="Calibri" w:eastAsia="Times New Roman" w:hAnsi="Calibri" w:cs="Segoe UI"/>
                <w:color w:val="24292E"/>
              </w:rPr>
            </w:pPr>
            <w:r w:rsidRPr="002D19C7">
              <w:rPr>
                <w:rFonts w:ascii="Calibri" w:eastAsia="Times New Roman" w:hAnsi="Calibri" w:cs="Segoe UI"/>
                <w:color w:val="24292E"/>
              </w:rPr>
              <w:t>Not connected</w:t>
            </w:r>
          </w:p>
        </w:tc>
      </w:tr>
    </w:tbl>
    <w:p w14:paraId="3A622B10" w14:textId="77777777" w:rsidR="002D19C7" w:rsidRDefault="002D19C7" w:rsidP="002D19C7">
      <w:pPr>
        <w:pStyle w:val="Heading3"/>
        <w:rPr>
          <w:rFonts w:eastAsia="Times New Roman"/>
          <w:lang w:val="vi-VN"/>
        </w:rPr>
      </w:pPr>
    </w:p>
    <w:p w14:paraId="1516A9CC" w14:textId="77777777" w:rsidR="002D19C7" w:rsidRDefault="002D19C7" w:rsidP="002D19C7">
      <w:pPr>
        <w:pStyle w:val="Heading3"/>
        <w:rPr>
          <w:rFonts w:eastAsia="Times New Roman"/>
          <w:lang w:val="vi-VN"/>
        </w:rPr>
      </w:pPr>
    </w:p>
    <w:p w14:paraId="6DF5BDAF" w14:textId="631AC579" w:rsidR="002D19C7" w:rsidRPr="00740AD1" w:rsidRDefault="002D19C7" w:rsidP="002D19C7">
      <w:pPr>
        <w:pStyle w:val="Heading3"/>
        <w:rPr>
          <w:rFonts w:eastAsia="Times New Roman"/>
          <w:lang w:val="vi-VN"/>
        </w:rPr>
      </w:pPr>
      <w:r>
        <w:rPr>
          <w:rFonts w:eastAsia="Times New Roman"/>
          <w:lang w:val="vi-VN"/>
        </w:rPr>
        <w:t>Phần mềm và nền tảng được sử dụng</w:t>
      </w:r>
    </w:p>
    <w:p w14:paraId="077AC5A2" w14:textId="77777777" w:rsidR="002D19C7" w:rsidRPr="00740AD1" w:rsidRDefault="002D19C7" w:rsidP="002D19C7">
      <w:pPr>
        <w:pStyle w:val="Heading4"/>
        <w:rPr>
          <w:rFonts w:eastAsia="Times New Roman"/>
          <w:lang w:val="vi-VN"/>
        </w:rPr>
      </w:pPr>
      <w:r>
        <w:rPr>
          <w:rFonts w:eastAsia="Times New Roman"/>
          <w:lang w:val="vi-VN"/>
        </w:rPr>
        <w:t>Hệ điều hành</w:t>
      </w:r>
    </w:p>
    <w:p w14:paraId="0BFC906D" w14:textId="77777777" w:rsidR="002D19C7" w:rsidRPr="002D19C7" w:rsidRDefault="002D19C7" w:rsidP="002D19C7">
      <w:pPr>
        <w:numPr>
          <w:ilvl w:val="0"/>
          <w:numId w:val="19"/>
        </w:numPr>
        <w:shd w:val="clear" w:color="auto" w:fill="FFFFFF"/>
        <w:spacing w:before="100" w:beforeAutospacing="1" w:after="100" w:afterAutospacing="1"/>
      </w:pPr>
      <w:r w:rsidRPr="002D19C7">
        <w:t>Windows 7 trở về sau (Đối với các máy tính bàn)</w:t>
      </w:r>
    </w:p>
    <w:p w14:paraId="733D5E64" w14:textId="77777777" w:rsidR="002D19C7" w:rsidRPr="002D19C7" w:rsidRDefault="002D19C7" w:rsidP="002D19C7">
      <w:pPr>
        <w:numPr>
          <w:ilvl w:val="0"/>
          <w:numId w:val="19"/>
        </w:numPr>
        <w:shd w:val="clear" w:color="auto" w:fill="FFFFFF"/>
        <w:spacing w:before="60" w:after="100" w:afterAutospacing="1"/>
      </w:pPr>
      <w:r w:rsidRPr="002D19C7">
        <w:t>Bảo mật bằng mật khẩu.</w:t>
      </w:r>
    </w:p>
    <w:p w14:paraId="145B1665" w14:textId="77777777" w:rsidR="002D19C7" w:rsidRPr="002D19C7" w:rsidRDefault="002D19C7" w:rsidP="002D19C7">
      <w:pPr>
        <w:numPr>
          <w:ilvl w:val="0"/>
          <w:numId w:val="19"/>
        </w:numPr>
        <w:shd w:val="clear" w:color="auto" w:fill="FFFFFF"/>
        <w:spacing w:before="60" w:after="100" w:afterAutospacing="1"/>
      </w:pPr>
      <w:r w:rsidRPr="002D19C7">
        <w:t>Được cài đặt các bản cập nhật bảo mật mới nhất.</w:t>
      </w:r>
    </w:p>
    <w:p w14:paraId="0576E21C" w14:textId="77777777" w:rsidR="002D19C7" w:rsidRPr="002D19C7" w:rsidRDefault="002D19C7" w:rsidP="002D19C7">
      <w:pPr>
        <w:numPr>
          <w:ilvl w:val="0"/>
          <w:numId w:val="19"/>
        </w:numPr>
        <w:shd w:val="clear" w:color="auto" w:fill="FFFFFF"/>
        <w:spacing w:before="60" w:after="100" w:afterAutospacing="1"/>
      </w:pPr>
      <w:r w:rsidRPr="002D19C7">
        <w:t>Được cập nhật vi phần mềm thiết bị (driver).</w:t>
      </w:r>
    </w:p>
    <w:p w14:paraId="3CCCEF3D" w14:textId="77777777" w:rsidR="002D19C7" w:rsidRPr="002D19C7" w:rsidRDefault="002D19C7" w:rsidP="002D19C7">
      <w:pPr>
        <w:pStyle w:val="Heading4"/>
      </w:pPr>
      <w:r w:rsidRPr="002D19C7">
        <w:t>Hệ quản trị cơ sở dữ liệu</w:t>
      </w:r>
    </w:p>
    <w:p w14:paraId="1D02D14D" w14:textId="77777777" w:rsidR="002D19C7" w:rsidRPr="002D19C7" w:rsidRDefault="002D19C7" w:rsidP="002D19C7">
      <w:pPr>
        <w:numPr>
          <w:ilvl w:val="0"/>
          <w:numId w:val="20"/>
        </w:numPr>
        <w:shd w:val="clear" w:color="auto" w:fill="FFFFFF"/>
        <w:spacing w:before="100" w:beforeAutospacing="1" w:after="100" w:afterAutospacing="1"/>
      </w:pPr>
      <w:r w:rsidRPr="002D19C7">
        <w:t>SQL: MySQL.</w:t>
      </w:r>
    </w:p>
    <w:p w14:paraId="10243E28" w14:textId="77777777" w:rsidR="002D19C7" w:rsidRPr="002D19C7" w:rsidRDefault="002D19C7" w:rsidP="002D19C7">
      <w:pPr>
        <w:numPr>
          <w:ilvl w:val="0"/>
          <w:numId w:val="20"/>
        </w:numPr>
        <w:shd w:val="clear" w:color="auto" w:fill="FFFFFF"/>
        <w:spacing w:before="60" w:after="100" w:afterAutospacing="1"/>
      </w:pPr>
      <w:r w:rsidRPr="002D19C7">
        <w:t>Được cài đặt trên hạ tầng đám mây.</w:t>
      </w:r>
    </w:p>
    <w:p w14:paraId="59714D6F" w14:textId="77777777" w:rsidR="002D19C7" w:rsidRPr="002D19C7" w:rsidRDefault="002D19C7" w:rsidP="002D19C7">
      <w:pPr>
        <w:numPr>
          <w:ilvl w:val="0"/>
          <w:numId w:val="20"/>
        </w:numPr>
        <w:shd w:val="clear" w:color="auto" w:fill="FFFFFF"/>
        <w:spacing w:before="60" w:after="100" w:afterAutospacing="1"/>
      </w:pPr>
      <w:r w:rsidRPr="002D19C7">
        <w:t>Bật tính năng nhân bản (replication).</w:t>
      </w:r>
    </w:p>
    <w:p w14:paraId="6AB49169" w14:textId="77777777" w:rsidR="002D19C7" w:rsidRPr="002D19C7" w:rsidRDefault="002D19C7" w:rsidP="002D19C7">
      <w:pPr>
        <w:numPr>
          <w:ilvl w:val="0"/>
          <w:numId w:val="20"/>
        </w:numPr>
        <w:shd w:val="clear" w:color="auto" w:fill="FFFFFF"/>
        <w:spacing w:before="60" w:after="100" w:afterAutospacing="1"/>
      </w:pPr>
      <w:r w:rsidRPr="002D19C7">
        <w:t>Thiết lập quyền truy cập hạn chế phù hợp với các vị trí chuyên môn của người sử dụng.</w:t>
      </w:r>
    </w:p>
    <w:p w14:paraId="2C3B4D2D" w14:textId="77777777" w:rsidR="002D19C7" w:rsidRPr="002D19C7" w:rsidRDefault="002D19C7" w:rsidP="002D19C7">
      <w:pPr>
        <w:pStyle w:val="Heading4"/>
      </w:pPr>
      <w:r w:rsidRPr="002D19C7">
        <w:t>Các phần mềm và nền tảng khác</w:t>
      </w:r>
    </w:p>
    <w:p w14:paraId="7A0C7DA1" w14:textId="77777777" w:rsidR="002D19C7" w:rsidRPr="002D19C7" w:rsidRDefault="002D19C7" w:rsidP="002D19C7">
      <w:pPr>
        <w:numPr>
          <w:ilvl w:val="0"/>
          <w:numId w:val="21"/>
        </w:numPr>
        <w:shd w:val="clear" w:color="auto" w:fill="FFFFFF"/>
        <w:spacing w:before="100" w:beforeAutospacing="1" w:after="100" w:afterAutospacing="1"/>
      </w:pPr>
      <w:r w:rsidRPr="002D19C7">
        <w:t>Microsoft Office (xử lí văn bản, bảng tính).</w:t>
      </w:r>
    </w:p>
    <w:p w14:paraId="4C3C71DD" w14:textId="77777777" w:rsidR="002D19C7" w:rsidRPr="002D19C7" w:rsidRDefault="002D19C7" w:rsidP="002D19C7">
      <w:pPr>
        <w:numPr>
          <w:ilvl w:val="0"/>
          <w:numId w:val="21"/>
        </w:numPr>
        <w:shd w:val="clear" w:color="auto" w:fill="FFFFFF"/>
        <w:spacing w:before="60" w:after="100" w:afterAutospacing="1"/>
      </w:pPr>
      <w:r w:rsidRPr="002D19C7">
        <w:t>Các phần mềm y khoa (phục vụ cho kiểm tra và chẩn đoán).</w:t>
      </w:r>
    </w:p>
    <w:p w14:paraId="45E9062C" w14:textId="6D757BB7" w:rsidR="002D19C7" w:rsidRDefault="002D19C7" w:rsidP="002D19C7">
      <w:pPr>
        <w:numPr>
          <w:ilvl w:val="0"/>
          <w:numId w:val="21"/>
        </w:numPr>
        <w:shd w:val="clear" w:color="auto" w:fill="FFFFFF"/>
        <w:spacing w:before="60" w:after="100" w:afterAutospacing="1"/>
      </w:pPr>
      <w:r w:rsidRPr="002D19C7">
        <w:t>Phần mềm kế toán (cho quản lí thu chi).</w:t>
      </w:r>
    </w:p>
    <w:p w14:paraId="4F180FB2" w14:textId="691EEF03" w:rsidR="002D19C7" w:rsidRDefault="002D19C7">
      <w:r>
        <w:br w:type="page"/>
      </w:r>
    </w:p>
    <w:p w14:paraId="62C42DA4" w14:textId="77777777" w:rsidR="002D19C7" w:rsidRPr="002D19C7" w:rsidRDefault="002D19C7" w:rsidP="002D19C7">
      <w:pPr>
        <w:shd w:val="clear" w:color="auto" w:fill="FFFFFF"/>
        <w:spacing w:before="60" w:after="100" w:afterAutospacing="1"/>
        <w:ind w:left="720"/>
      </w:pPr>
    </w:p>
    <w:p w14:paraId="179EAC7D" w14:textId="77777777" w:rsidR="002D19C7" w:rsidRPr="007E56BA" w:rsidRDefault="002D19C7" w:rsidP="002D19C7"/>
    <w:p w14:paraId="3D4BFD78" w14:textId="6A4829B9" w:rsidR="002D19C7" w:rsidRDefault="002D19C7" w:rsidP="002D19C7">
      <w:pPr>
        <w:pStyle w:val="Heading1"/>
      </w:pPr>
      <w:r>
        <w:t>CH</w:t>
      </w:r>
      <w:r>
        <w:rPr>
          <w:rFonts w:hint="eastAsia"/>
        </w:rPr>
        <w:t>ƯƠ</w:t>
      </w:r>
      <w:r>
        <w:t>NG 2: PHÂN TÍCH</w:t>
      </w:r>
    </w:p>
    <w:p w14:paraId="4730DC52" w14:textId="08BB0719" w:rsidR="002D19C7" w:rsidRDefault="0087344A" w:rsidP="002D19C7">
      <w:pPr>
        <w:pStyle w:val="Heading2"/>
        <w:rPr>
          <w:ins w:id="14" w:author="Hoan Ng" w:date="2017-04-05T14:44:00Z"/>
        </w:rPr>
      </w:pPr>
      <w:r>
        <w:rPr>
          <w:lang w:val="vi-VN"/>
        </w:rPr>
        <w:t>2.</w:t>
      </w:r>
      <w:r w:rsidR="002D19C7" w:rsidRPr="002D19C7">
        <w:rPr>
          <w:lang w:val="vi-VN"/>
        </w:rPr>
        <w:t>1</w:t>
      </w:r>
      <w:r w:rsidR="002D19C7">
        <w:t xml:space="preserve"> </w:t>
      </w:r>
      <w:r w:rsidR="002D19C7" w:rsidRPr="002D19C7">
        <w:t>Lược đồ phân chức năng (FDD)</w:t>
      </w:r>
      <w:r w:rsidR="002D19C7">
        <w:rPr>
          <w:noProof/>
        </w:rPr>
        <w:drawing>
          <wp:inline distT="0" distB="0" distL="0" distR="0" wp14:anchorId="6002CB04" wp14:editId="66333B82">
            <wp:extent cx="5943600" cy="3074670"/>
            <wp:effectExtent l="0" t="0" r="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497DEDF4" w14:textId="77777777" w:rsidR="002D19C7" w:rsidRPr="007E56BA" w:rsidRDefault="002D19C7" w:rsidP="002D19C7">
      <w:pPr>
        <w:pStyle w:val="ListParagraph"/>
        <w:ind w:left="1440"/>
      </w:pPr>
    </w:p>
    <w:p w14:paraId="7F1E8EB7" w14:textId="07C537AA" w:rsidR="002D19C7" w:rsidRDefault="002D19C7" w:rsidP="002D19C7">
      <w:pPr>
        <w:pStyle w:val="Heading2"/>
      </w:pPr>
      <w:r>
        <w:rPr>
          <w:lang w:val="vi-VN"/>
        </w:rPr>
        <w:t>2.</w:t>
      </w:r>
      <w:r w:rsidR="0087344A">
        <w:rPr>
          <w:lang w:val="vi-VN"/>
        </w:rPr>
        <w:t>2</w:t>
      </w:r>
      <w:r>
        <w:rPr>
          <w:lang w:val="vi-VN"/>
        </w:rPr>
        <w:t xml:space="preserve"> </w:t>
      </w:r>
      <w:r w:rsidRPr="007E56BA">
        <w:t>Đặc tả và Mô hình hóa nghiệp vụ</w:t>
      </w:r>
      <w:r>
        <w:t xml:space="preserve"> (DFD Model)</w:t>
      </w:r>
    </w:p>
    <w:p w14:paraId="525603F5" w14:textId="5EF2D905" w:rsidR="002D19C7" w:rsidRPr="002D19C7" w:rsidRDefault="0087344A" w:rsidP="002D19C7">
      <w:pPr>
        <w:pStyle w:val="Heading3"/>
      </w:pPr>
      <w:r>
        <w:rPr>
          <w:lang w:val="vi-VN"/>
        </w:rPr>
        <w:t>2.</w:t>
      </w:r>
      <w:r w:rsidR="002D19C7" w:rsidRPr="002D19C7">
        <w:t>2.1</w:t>
      </w:r>
      <w:r w:rsidR="002D19C7">
        <w:rPr>
          <w:lang w:val="vi-VN"/>
        </w:rPr>
        <w:t xml:space="preserve"> </w:t>
      </w:r>
      <w:r w:rsidR="002D19C7" w:rsidRPr="002D19C7">
        <w:t>Lập danh sách khám bệnh</w:t>
      </w:r>
    </w:p>
    <w:p w14:paraId="48E2A30C" w14:textId="795C3FF7" w:rsidR="002D19C7" w:rsidRPr="001B3078" w:rsidRDefault="002D19C7" w:rsidP="002D19C7">
      <w:r w:rsidRPr="001B3078">
        <w:fldChar w:fldCharType="begin"/>
      </w:r>
      <w:r w:rsidRPr="001B3078">
        <w:instrText xml:space="preserve"> INCLUDEPICTURE "https://paper-attachments.dropbox.com/s_1CCFB98458A15356ACD7E1BD8C177C301AA0322D02834485E8D6EA6B9D4E9B7D_1554350973587_Blank+Diagram.png" \* MERGEFORMATINET </w:instrText>
      </w:r>
      <w:r w:rsidRPr="001B3078">
        <w:fldChar w:fldCharType="end"/>
      </w:r>
    </w:p>
    <w:p w14:paraId="3995E36B" w14:textId="4D988B64" w:rsidR="002D19C7" w:rsidRPr="002D19C7" w:rsidRDefault="002D19C7" w:rsidP="002D19C7">
      <w:pPr>
        <w:rPr>
          <w:rStyle w:val="BookTitle"/>
        </w:rPr>
      </w:pPr>
      <w:r w:rsidRPr="002D19C7">
        <w:rPr>
          <w:rStyle w:val="BookTitle"/>
        </w:rPr>
        <w:t>Các luồng dữ liệu</w:t>
      </w:r>
    </w:p>
    <w:p w14:paraId="46425477" w14:textId="630EEA61" w:rsidR="002D19C7" w:rsidRPr="001B3078" w:rsidRDefault="002D19C7" w:rsidP="002D19C7">
      <w:r w:rsidRPr="001B3078">
        <w:rPr>
          <w:noProof/>
        </w:rPr>
        <w:drawing>
          <wp:anchor distT="0" distB="0" distL="114300" distR="114300" simplePos="0" relativeHeight="251660288" behindDoc="0" locked="0" layoutInCell="1" allowOverlap="1" wp14:anchorId="62AA87ED" wp14:editId="7DED9C0D">
            <wp:simplePos x="0" y="0"/>
            <wp:positionH relativeFrom="column">
              <wp:posOffset>3426488</wp:posOffset>
            </wp:positionH>
            <wp:positionV relativeFrom="paragraph">
              <wp:posOffset>49921</wp:posOffset>
            </wp:positionV>
            <wp:extent cx="2331720" cy="2432050"/>
            <wp:effectExtent l="0" t="0" r="5080" b="6350"/>
            <wp:wrapSquare wrapText="bothSides"/>
            <wp:docPr id="3" name="Picture 3" descr="https://paper-attachments.dropbox.com/s_1CCFB98458A15356ACD7E1BD8C177C301AA0322D02834485E8D6EA6B9D4E9B7D_1554350973587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per-attachments.dropbox.com/s_1CCFB98458A15356ACD7E1BD8C177C301AA0322D02834485E8D6EA6B9D4E9B7D_1554350973587_Blank+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1720"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3078">
        <w:rPr>
          <w:rStyle w:val="inline-code"/>
          <w:rFonts w:ascii="Courier New" w:hAnsi="Courier New" w:cs="Courier New"/>
          <w:color w:val="1B2733"/>
          <w:shd w:val="clear" w:color="auto" w:fill="F7F9FA"/>
        </w:rPr>
        <w:t>D1</w:t>
      </w:r>
      <w:r w:rsidRPr="001B3078">
        <w:t xml:space="preserve">: </w:t>
      </w:r>
      <w:r>
        <w:t>Thông</w:t>
      </w:r>
      <w:r>
        <w:rPr>
          <w:lang w:val="vi-VN"/>
        </w:rPr>
        <w:t xml:space="preserve"> tin bệnh nhân</w:t>
      </w:r>
      <w:r w:rsidRPr="001B3078">
        <w:t xml:space="preserve"> (</w:t>
      </w:r>
      <w:r>
        <w:t>tên</w:t>
      </w:r>
      <w:r>
        <w:rPr>
          <w:lang w:val="vi-VN"/>
        </w:rPr>
        <w:t>, giới tính, năm sinh, địa chỉ và ngày khám bệnh</w:t>
      </w:r>
      <w:r w:rsidRPr="001B3078">
        <w:t>)</w:t>
      </w:r>
    </w:p>
    <w:p w14:paraId="79AF35D7" w14:textId="77777777" w:rsidR="002D19C7" w:rsidRPr="001B3078" w:rsidRDefault="002D19C7" w:rsidP="002D19C7">
      <w:r w:rsidRPr="001B3078">
        <w:rPr>
          <w:rStyle w:val="inline-code"/>
          <w:rFonts w:ascii="Courier New" w:hAnsi="Courier New" w:cs="Courier New"/>
          <w:color w:val="1B2733"/>
          <w:shd w:val="clear" w:color="auto" w:fill="F7F9FA"/>
        </w:rPr>
        <w:t>D2</w:t>
      </w:r>
      <w:r w:rsidRPr="001B3078">
        <w:t xml:space="preserve">: </w:t>
      </w:r>
      <w:r>
        <w:t>Thông</w:t>
      </w:r>
      <w:r>
        <w:rPr>
          <w:lang w:val="vi-VN"/>
        </w:rPr>
        <w:t xml:space="preserve"> tin khám bệnh</w:t>
      </w:r>
      <w:r w:rsidRPr="001B3078">
        <w:rPr>
          <w:rStyle w:val="thread-485127973377352772829965"/>
        </w:rPr>
        <w:t xml:space="preserve"> (</w:t>
      </w:r>
      <w:r>
        <w:rPr>
          <w:rStyle w:val="thread-485127973377352772829965"/>
        </w:rPr>
        <w:t>ngày</w:t>
      </w:r>
      <w:r>
        <w:rPr>
          <w:rStyle w:val="thread-485127973377352772829965"/>
          <w:lang w:val="vi-VN"/>
        </w:rPr>
        <w:t xml:space="preserve"> khám bệnh</w:t>
      </w:r>
      <w:r w:rsidRPr="001B3078">
        <w:rPr>
          <w:rStyle w:val="thread-485127973377352772829965"/>
        </w:rPr>
        <w:t>)</w:t>
      </w:r>
    </w:p>
    <w:p w14:paraId="51B1666D" w14:textId="77777777" w:rsidR="002D19C7" w:rsidRPr="001B3078" w:rsidRDefault="002D19C7" w:rsidP="002D19C7">
      <w:r w:rsidRPr="001B3078">
        <w:rPr>
          <w:rStyle w:val="inline-code"/>
          <w:rFonts w:ascii="Courier New" w:hAnsi="Courier New" w:cs="Courier New"/>
          <w:color w:val="1B2733"/>
          <w:shd w:val="clear" w:color="auto" w:fill="F7F9FA"/>
        </w:rPr>
        <w:t>D3</w:t>
      </w:r>
      <w:r w:rsidRPr="001B3078">
        <w:t xml:space="preserve">: </w:t>
      </w:r>
      <w:r w:rsidRPr="001B3078">
        <w:rPr>
          <w:rStyle w:val="inline-code"/>
          <w:rFonts w:ascii="Courier New" w:hAnsi="Courier New" w:cs="Courier New"/>
          <w:color w:val="1B2733"/>
          <w:shd w:val="clear" w:color="auto" w:fill="F7F9FA"/>
        </w:rPr>
        <w:t>D1</w:t>
      </w:r>
    </w:p>
    <w:p w14:paraId="1DB33E0A" w14:textId="77777777" w:rsidR="002D19C7" w:rsidRPr="001B3078" w:rsidRDefault="002D19C7" w:rsidP="002D19C7">
      <w:r w:rsidRPr="001B3078">
        <w:rPr>
          <w:rStyle w:val="inline-code"/>
          <w:rFonts w:ascii="Courier New" w:hAnsi="Courier New" w:cs="Courier New"/>
          <w:color w:val="1B2733"/>
          <w:shd w:val="clear" w:color="auto" w:fill="F7F9FA"/>
        </w:rPr>
        <w:t>D4</w:t>
      </w:r>
      <w:r w:rsidRPr="001B3078">
        <w:t xml:space="preserve">: </w:t>
      </w:r>
      <w:r>
        <w:t>Danh</w:t>
      </w:r>
      <w:r>
        <w:rPr>
          <w:lang w:val="vi-VN"/>
        </w:rPr>
        <w:t xml:space="preserve"> sách khám bệnh (danh sách có tối đa 40 bệnh nhân theo quy định)</w:t>
      </w:r>
    </w:p>
    <w:p w14:paraId="005FC254" w14:textId="5886CE71" w:rsidR="002D19C7" w:rsidRDefault="002D19C7" w:rsidP="002D19C7">
      <w:pPr>
        <w:rPr>
          <w:lang w:val="vi-VN"/>
        </w:rPr>
      </w:pPr>
      <w:r w:rsidRPr="001B3078">
        <w:rPr>
          <w:rStyle w:val="inline-code"/>
          <w:rFonts w:ascii="Courier New" w:hAnsi="Courier New" w:cs="Courier New"/>
          <w:color w:val="1B2733"/>
          <w:shd w:val="clear" w:color="auto" w:fill="F7F9FA"/>
        </w:rPr>
        <w:t>D5</w:t>
      </w:r>
      <w:r w:rsidRPr="001B3078">
        <w:t xml:space="preserve">: </w:t>
      </w:r>
      <w:r>
        <w:t>Không</w:t>
      </w:r>
      <w:r>
        <w:rPr>
          <w:lang w:val="vi-VN"/>
        </w:rPr>
        <w:t xml:space="preserve"> có</w:t>
      </w:r>
    </w:p>
    <w:p w14:paraId="46AAB54B" w14:textId="77777777" w:rsidR="002D19C7" w:rsidRPr="00780CA8" w:rsidRDefault="002D19C7" w:rsidP="002D19C7">
      <w:pPr>
        <w:rPr>
          <w:lang w:val="vi-VN"/>
        </w:rPr>
      </w:pPr>
    </w:p>
    <w:p w14:paraId="74AEC8EF" w14:textId="77777777" w:rsidR="002D19C7" w:rsidRPr="002D19C7" w:rsidRDefault="002D19C7" w:rsidP="002D19C7">
      <w:pPr>
        <w:rPr>
          <w:rStyle w:val="BookTitle"/>
        </w:rPr>
      </w:pPr>
      <w:r w:rsidRPr="002D19C7">
        <w:rPr>
          <w:rStyle w:val="BookTitle"/>
        </w:rPr>
        <w:t>Xử lý:</w:t>
      </w:r>
    </w:p>
    <w:p w14:paraId="705F7069" w14:textId="77777777" w:rsidR="002D19C7" w:rsidRPr="001B3078" w:rsidRDefault="002D19C7" w:rsidP="002D19C7">
      <w:r w:rsidRPr="001B3078">
        <w:rPr>
          <w:rStyle w:val="inline-code"/>
          <w:rFonts w:ascii="Courier New" w:hAnsi="Courier New" w:cs="Courier New"/>
          <w:color w:val="1B2733"/>
          <w:shd w:val="clear" w:color="auto" w:fill="F7F9FA"/>
        </w:rPr>
        <w:t>Step 1</w:t>
      </w:r>
      <w:r w:rsidRPr="001B3078">
        <w:t xml:space="preserve">: </w:t>
      </w:r>
      <w:r>
        <w:t>Lấy</w:t>
      </w:r>
      <w:r>
        <w:rPr>
          <w:lang w:val="vi-VN"/>
        </w:rPr>
        <w:t xml:space="preserve"> thông tin từ bệnh nhân</w:t>
      </w:r>
      <w:r w:rsidRPr="001B3078">
        <w:t>.</w:t>
      </w:r>
    </w:p>
    <w:p w14:paraId="1868507A" w14:textId="77777777" w:rsidR="002D19C7" w:rsidRPr="00595C09" w:rsidRDefault="002D19C7" w:rsidP="002D19C7">
      <w:pPr>
        <w:rPr>
          <w:lang w:val="vi-VN"/>
        </w:rPr>
      </w:pPr>
      <w:r w:rsidRPr="001B3078">
        <w:rPr>
          <w:rStyle w:val="inline-code"/>
          <w:rFonts w:ascii="Courier New" w:hAnsi="Courier New" w:cs="Courier New"/>
          <w:color w:val="1B2733"/>
          <w:shd w:val="clear" w:color="auto" w:fill="F7F9FA"/>
        </w:rPr>
        <w:t>Step 2</w:t>
      </w:r>
      <w:r w:rsidRPr="001B3078">
        <w:t xml:space="preserve">: </w:t>
      </w:r>
      <w:r>
        <w:t>Kết</w:t>
      </w:r>
      <w:r>
        <w:rPr>
          <w:lang w:val="vi-VN"/>
        </w:rPr>
        <w:t xml:space="preserve"> nối tới cơ sở dữ liệu</w:t>
      </w:r>
    </w:p>
    <w:p w14:paraId="74E4142F" w14:textId="77777777" w:rsidR="002D19C7" w:rsidRPr="001B3078" w:rsidRDefault="002D19C7" w:rsidP="002D19C7">
      <w:r w:rsidRPr="001B3078">
        <w:rPr>
          <w:rStyle w:val="inline-code"/>
          <w:rFonts w:ascii="Courier New" w:hAnsi="Courier New" w:cs="Courier New"/>
          <w:color w:val="1B2733"/>
          <w:shd w:val="clear" w:color="auto" w:fill="F7F9FA"/>
        </w:rPr>
        <w:t>Step 3</w:t>
      </w:r>
      <w:r w:rsidRPr="001B3078">
        <w:t xml:space="preserve">: </w:t>
      </w:r>
      <w:r>
        <w:t>Kiểm</w:t>
      </w:r>
      <w:r>
        <w:rPr>
          <w:lang w:val="vi-VN"/>
        </w:rPr>
        <w:t xml:space="preserve"> tra số lượng bệnh nhân khám tối ta mỗi ngày</w:t>
      </w:r>
      <w:r w:rsidRPr="001B3078">
        <w:t xml:space="preserve"> (</w:t>
      </w:r>
      <w:r w:rsidRPr="001B3078">
        <w:rPr>
          <w:rStyle w:val="inline-code"/>
          <w:rFonts w:ascii="Courier New" w:hAnsi="Courier New" w:cs="Courier New"/>
          <w:color w:val="1B2733"/>
          <w:shd w:val="clear" w:color="auto" w:fill="F7F9FA"/>
        </w:rPr>
        <w:t>&lt;=40</w:t>
      </w:r>
      <w:r>
        <w:rPr>
          <w:lang w:val="vi-VN"/>
        </w:rPr>
        <w:t xml:space="preserve"> theo mặc định</w:t>
      </w:r>
      <w:r w:rsidRPr="001B3078">
        <w:rPr>
          <w:i/>
          <w:iCs/>
        </w:rPr>
        <w:t>).</w:t>
      </w:r>
    </w:p>
    <w:p w14:paraId="6CE7544B" w14:textId="77777777" w:rsidR="002D19C7" w:rsidRPr="001B3078" w:rsidRDefault="002D19C7" w:rsidP="002D19C7">
      <w:r w:rsidRPr="001B3078">
        <w:rPr>
          <w:rStyle w:val="inline-code"/>
          <w:rFonts w:ascii="Courier New" w:hAnsi="Courier New" w:cs="Courier New"/>
          <w:color w:val="1B2733"/>
          <w:shd w:val="clear" w:color="auto" w:fill="F7F9FA"/>
        </w:rPr>
        <w:t>Step 4</w:t>
      </w:r>
      <w:r w:rsidRPr="001B3078">
        <w:t xml:space="preserve">: </w:t>
      </w:r>
      <w:r>
        <w:t>Nếu</w:t>
      </w:r>
      <w:r>
        <w:rPr>
          <w:lang w:val="vi-VN"/>
        </w:rPr>
        <w:t xml:space="preserve"> không thoả mãn, chuyển đến </w:t>
      </w:r>
      <w:r w:rsidRPr="001B3078">
        <w:rPr>
          <w:rStyle w:val="inline-code"/>
          <w:rFonts w:ascii="Courier New" w:hAnsi="Courier New" w:cs="Courier New"/>
          <w:color w:val="1B2733"/>
          <w:shd w:val="clear" w:color="auto" w:fill="F7F9FA"/>
        </w:rPr>
        <w:t>Step 6</w:t>
      </w:r>
      <w:r w:rsidRPr="001B3078">
        <w:t>.</w:t>
      </w:r>
    </w:p>
    <w:p w14:paraId="0199BFF4" w14:textId="77777777" w:rsidR="002D19C7" w:rsidRPr="001B3078" w:rsidRDefault="002D19C7" w:rsidP="002D19C7">
      <w:r w:rsidRPr="001B3078">
        <w:rPr>
          <w:rStyle w:val="inline-code"/>
          <w:rFonts w:ascii="Courier New" w:hAnsi="Courier New" w:cs="Courier New"/>
          <w:color w:val="1B2733"/>
          <w:shd w:val="clear" w:color="auto" w:fill="F7F9FA"/>
        </w:rPr>
        <w:t>Step 5</w:t>
      </w:r>
      <w:r w:rsidRPr="001B3078">
        <w:t xml:space="preserve">: </w:t>
      </w:r>
      <w:r>
        <w:t>Lưu</w:t>
      </w:r>
      <w:r>
        <w:rPr>
          <w:lang w:val="vi-VN"/>
        </w:rPr>
        <w:t xml:space="preserve"> thông tin lịch khám vào cơ sở dữ liệu</w:t>
      </w:r>
      <w:r w:rsidRPr="001B3078">
        <w:t>.</w:t>
      </w:r>
    </w:p>
    <w:p w14:paraId="0265AD1D" w14:textId="77777777" w:rsidR="002D19C7" w:rsidRDefault="002D19C7" w:rsidP="002D19C7">
      <w:r w:rsidRPr="001B3078">
        <w:rPr>
          <w:rStyle w:val="inline-code"/>
          <w:rFonts w:ascii="Courier New" w:hAnsi="Courier New" w:cs="Courier New"/>
          <w:color w:val="1B2733"/>
          <w:shd w:val="clear" w:color="auto" w:fill="F7F9FA"/>
        </w:rPr>
        <w:t>Step 6</w:t>
      </w:r>
      <w:r w:rsidRPr="001B3078">
        <w:t xml:space="preserve">: </w:t>
      </w:r>
      <w:r>
        <w:t>Đóng</w:t>
      </w:r>
      <w:r>
        <w:rPr>
          <w:lang w:val="vi-VN"/>
        </w:rPr>
        <w:t xml:space="preserve"> cơ sở dữ liệu</w:t>
      </w:r>
      <w:r w:rsidRPr="001B3078">
        <w:t>.</w:t>
      </w:r>
    </w:p>
    <w:p w14:paraId="11AEF13B" w14:textId="77777777" w:rsidR="002D19C7" w:rsidRDefault="002D19C7" w:rsidP="002D19C7"/>
    <w:p w14:paraId="7F690C2D" w14:textId="33462257" w:rsidR="002D19C7" w:rsidRPr="00F528A3" w:rsidRDefault="0087344A" w:rsidP="002D19C7">
      <w:pPr>
        <w:pStyle w:val="Heading3"/>
        <w:rPr>
          <w:lang w:val="vi-VN"/>
        </w:rPr>
      </w:pPr>
      <w:r>
        <w:rPr>
          <w:lang w:val="vi-VN"/>
        </w:rPr>
        <w:lastRenderedPageBreak/>
        <w:t>2.</w:t>
      </w:r>
      <w:r w:rsidR="002D19C7">
        <w:rPr>
          <w:lang w:val="vi-VN"/>
        </w:rPr>
        <w:t>2.2 Lập phiếu khám bệnh</w:t>
      </w:r>
    </w:p>
    <w:p w14:paraId="6C5823BD" w14:textId="11574DEE" w:rsidR="002D19C7" w:rsidRPr="002D19C7" w:rsidRDefault="002D19C7" w:rsidP="002D19C7">
      <w:pPr>
        <w:rPr>
          <w:rStyle w:val="BookTitle"/>
        </w:rPr>
      </w:pPr>
      <w:r>
        <w:rPr>
          <w:rStyle w:val="BookTitle"/>
        </w:rPr>
        <w:t>Các l</w:t>
      </w:r>
      <w:r w:rsidRPr="002D19C7">
        <w:rPr>
          <w:rStyle w:val="BookTitle"/>
        </w:rPr>
        <w:t>uồng dữ liệu</w:t>
      </w:r>
    </w:p>
    <w:p w14:paraId="0C6006DE" w14:textId="53156472" w:rsidR="002D19C7" w:rsidRPr="00EC45B7" w:rsidRDefault="002D19C7" w:rsidP="002D19C7">
      <w:pPr>
        <w:rPr>
          <w:lang w:val="vi-VN"/>
        </w:rPr>
      </w:pPr>
      <w:r>
        <w:rPr>
          <w:noProof/>
          <w:sz w:val="22"/>
          <w:szCs w:val="22"/>
        </w:rPr>
        <w:drawing>
          <wp:anchor distT="0" distB="0" distL="114300" distR="114300" simplePos="0" relativeHeight="251661312" behindDoc="0" locked="0" layoutInCell="1" allowOverlap="1" wp14:anchorId="61F35801" wp14:editId="33A7561E">
            <wp:simplePos x="0" y="0"/>
            <wp:positionH relativeFrom="column">
              <wp:posOffset>3496798</wp:posOffset>
            </wp:positionH>
            <wp:positionV relativeFrom="paragraph">
              <wp:posOffset>125360</wp:posOffset>
            </wp:positionV>
            <wp:extent cx="2332083" cy="26100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preview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2083" cy="2610000"/>
                    </a:xfrm>
                    <a:prstGeom prst="rect">
                      <a:avLst/>
                    </a:prstGeom>
                  </pic:spPr>
                </pic:pic>
              </a:graphicData>
            </a:graphic>
            <wp14:sizeRelH relativeFrom="page">
              <wp14:pctWidth>0</wp14:pctWidth>
            </wp14:sizeRelH>
            <wp14:sizeRelV relativeFrom="page">
              <wp14:pctHeight>0</wp14:pctHeight>
            </wp14:sizeRelV>
          </wp:anchor>
        </w:drawing>
      </w:r>
      <w:r w:rsidRPr="0003220C">
        <w:rPr>
          <w:rStyle w:val="inline-code"/>
          <w:rFonts w:ascii="Courier New" w:hAnsi="Courier New" w:cs="Courier New"/>
          <w:color w:val="1B2733"/>
          <w:shd w:val="clear" w:color="auto" w:fill="F7F9FA"/>
        </w:rPr>
        <w:t>D1</w:t>
      </w:r>
      <w:r w:rsidRPr="0003220C">
        <w:t xml:space="preserve">: </w:t>
      </w:r>
      <w:r>
        <w:t>Thông</w:t>
      </w:r>
      <w:r>
        <w:rPr>
          <w:lang w:val="vi-VN"/>
        </w:rPr>
        <w:t xml:space="preserve"> tin bệnh nhân</w:t>
      </w:r>
      <w:r w:rsidRPr="0003220C">
        <w:t xml:space="preserve"> (</w:t>
      </w:r>
      <w:r>
        <w:t>tên</w:t>
      </w:r>
      <w:r w:rsidRPr="0003220C">
        <w:t xml:space="preserve">, </w:t>
      </w:r>
      <w:r>
        <w:t>ngày</w:t>
      </w:r>
      <w:r>
        <w:rPr>
          <w:lang w:val="vi-VN"/>
        </w:rPr>
        <w:t xml:space="preserve"> khám</w:t>
      </w:r>
      <w:r w:rsidRPr="0003220C">
        <w:t xml:space="preserve">, </w:t>
      </w:r>
      <w:r>
        <w:t>triệu</w:t>
      </w:r>
      <w:r>
        <w:rPr>
          <w:lang w:val="vi-VN"/>
        </w:rPr>
        <w:t xml:space="preserve"> chứng</w:t>
      </w:r>
      <w:r w:rsidRPr="0003220C">
        <w:t xml:space="preserve">, </w:t>
      </w:r>
      <w:r>
        <w:t>chẩn</w:t>
      </w:r>
      <w:r>
        <w:rPr>
          <w:lang w:val="vi-VN"/>
        </w:rPr>
        <w:t xml:space="preserve"> đoán,</w:t>
      </w:r>
      <w:r w:rsidRPr="0003220C">
        <w:t xml:space="preserve"> </w:t>
      </w:r>
      <w:r>
        <w:t>kết</w:t>
      </w:r>
      <w:r>
        <w:rPr>
          <w:lang w:val="vi-VN"/>
        </w:rPr>
        <w:t xml:space="preserve"> luận và kê toa)</w:t>
      </w:r>
    </w:p>
    <w:p w14:paraId="5AF43A34" w14:textId="62F015B8" w:rsidR="002D19C7" w:rsidRPr="00586D36" w:rsidRDefault="002D19C7" w:rsidP="002D19C7">
      <w:pPr>
        <w:rPr>
          <w:lang w:val="vi-VN"/>
        </w:rPr>
      </w:pPr>
      <w:r w:rsidRPr="0003220C">
        <w:rPr>
          <w:rStyle w:val="inline-code"/>
          <w:rFonts w:ascii="Courier New" w:hAnsi="Courier New" w:cs="Courier New"/>
          <w:color w:val="1B2733"/>
          <w:shd w:val="clear" w:color="auto" w:fill="F7F9FA"/>
        </w:rPr>
        <w:t>D2</w:t>
      </w:r>
      <w:r w:rsidRPr="0003220C">
        <w:t xml:space="preserve">: </w:t>
      </w:r>
      <w:r>
        <w:t>Được</w:t>
      </w:r>
      <w:r>
        <w:rPr>
          <w:lang w:val="vi-VN"/>
        </w:rPr>
        <w:t xml:space="preserve"> phép tiến hành điều trị (có hoặc không)</w:t>
      </w:r>
    </w:p>
    <w:p w14:paraId="6669C8A3" w14:textId="27D936BB" w:rsidR="002D19C7" w:rsidRPr="0003220C" w:rsidRDefault="002D19C7" w:rsidP="002D19C7">
      <w:r w:rsidRPr="0003220C">
        <w:rPr>
          <w:rStyle w:val="inline-code"/>
          <w:rFonts w:ascii="Courier New" w:hAnsi="Courier New" w:cs="Courier New"/>
          <w:color w:val="1B2733"/>
          <w:shd w:val="clear" w:color="auto" w:fill="F7F9FA"/>
        </w:rPr>
        <w:t>D3</w:t>
      </w:r>
      <w:r w:rsidRPr="0003220C">
        <w:t xml:space="preserve">: </w:t>
      </w:r>
      <w:r w:rsidRPr="0003220C">
        <w:rPr>
          <w:rStyle w:val="inline-code"/>
          <w:rFonts w:ascii="Courier New" w:hAnsi="Courier New" w:cs="Courier New"/>
          <w:color w:val="1B2733"/>
          <w:shd w:val="clear" w:color="auto" w:fill="F7F9FA"/>
        </w:rPr>
        <w:t>D1</w:t>
      </w:r>
    </w:p>
    <w:p w14:paraId="0342F6B3" w14:textId="77777777" w:rsidR="002D19C7" w:rsidRPr="0003220C" w:rsidRDefault="002D19C7" w:rsidP="002D19C7">
      <w:r w:rsidRPr="0003220C">
        <w:rPr>
          <w:rStyle w:val="inline-code"/>
          <w:rFonts w:ascii="Courier New" w:hAnsi="Courier New" w:cs="Courier New"/>
          <w:color w:val="1B2733"/>
          <w:shd w:val="clear" w:color="auto" w:fill="F7F9FA"/>
        </w:rPr>
        <w:t>D4</w:t>
      </w:r>
      <w:r w:rsidRPr="0003220C">
        <w:t>: List of disease</w:t>
      </w:r>
      <w:r>
        <w:rPr>
          <w:lang w:val="vi-VN"/>
        </w:rPr>
        <w:t xml:space="preserve"> </w:t>
      </w:r>
      <w:r w:rsidRPr="0003220C">
        <w:t>(symptom, diagnosis result and prescription)</w:t>
      </w:r>
    </w:p>
    <w:p w14:paraId="3AFEF091" w14:textId="3AF98938" w:rsidR="002D19C7" w:rsidRDefault="002D19C7" w:rsidP="002D19C7">
      <w:pPr>
        <w:rPr>
          <w:lang w:val="vi-VN"/>
        </w:rPr>
      </w:pPr>
      <w:r w:rsidRPr="0003220C">
        <w:rPr>
          <w:rStyle w:val="inline-code"/>
          <w:rFonts w:ascii="Courier New" w:hAnsi="Courier New" w:cs="Courier New"/>
          <w:color w:val="1B2733"/>
          <w:shd w:val="clear" w:color="auto" w:fill="F7F9FA"/>
        </w:rPr>
        <w:t>D5</w:t>
      </w:r>
      <w:r w:rsidRPr="0003220C">
        <w:t>:</w:t>
      </w:r>
      <w:r>
        <w:rPr>
          <w:lang w:val="vi-VN"/>
        </w:rPr>
        <w:t xml:space="preserve"> Không có</w:t>
      </w:r>
    </w:p>
    <w:p w14:paraId="12120642" w14:textId="77777777" w:rsidR="002D19C7" w:rsidRPr="00586D36" w:rsidRDefault="002D19C7" w:rsidP="002D19C7">
      <w:pPr>
        <w:rPr>
          <w:lang w:val="vi-VN"/>
        </w:rPr>
      </w:pPr>
    </w:p>
    <w:p w14:paraId="615FC5B7" w14:textId="77777777" w:rsidR="002D19C7" w:rsidRPr="002D19C7" w:rsidRDefault="002D19C7" w:rsidP="002D19C7">
      <w:pPr>
        <w:rPr>
          <w:rStyle w:val="BookTitle"/>
        </w:rPr>
      </w:pPr>
      <w:r w:rsidRPr="002D19C7">
        <w:rPr>
          <w:rStyle w:val="BookTitle"/>
        </w:rPr>
        <w:t>Xử lý</w:t>
      </w:r>
    </w:p>
    <w:p w14:paraId="3230E28F" w14:textId="77777777" w:rsidR="002D19C7" w:rsidRPr="0003220C" w:rsidRDefault="002D19C7" w:rsidP="002D19C7">
      <w:r w:rsidRPr="0003220C">
        <w:rPr>
          <w:rStyle w:val="inline-code"/>
          <w:rFonts w:ascii="Courier New" w:hAnsi="Courier New" w:cs="Courier New"/>
          <w:color w:val="1B2733"/>
          <w:shd w:val="clear" w:color="auto" w:fill="F7F9FA"/>
        </w:rPr>
        <w:t>Step 1</w:t>
      </w:r>
      <w:r w:rsidRPr="0003220C">
        <w:rPr>
          <w:rStyle w:val="thread-160553507211356712431576"/>
        </w:rPr>
        <w:t xml:space="preserve">: </w:t>
      </w:r>
      <w:r>
        <w:rPr>
          <w:rStyle w:val="thread-160553507211356712431576"/>
          <w:lang w:val="vi-VN"/>
        </w:rPr>
        <w:t>Y tá chọn chức năng nhập phiếu khám bênh</w:t>
      </w:r>
      <w:r w:rsidRPr="0003220C">
        <w:rPr>
          <w:rStyle w:val="thread-160553507211356712431576"/>
        </w:rPr>
        <w:t>.</w:t>
      </w:r>
    </w:p>
    <w:p w14:paraId="18706311" w14:textId="77777777" w:rsidR="002D19C7" w:rsidRPr="0003220C" w:rsidRDefault="002D19C7" w:rsidP="002D19C7">
      <w:r w:rsidRPr="0003220C">
        <w:rPr>
          <w:rStyle w:val="inline-code"/>
          <w:rFonts w:ascii="Courier New" w:hAnsi="Courier New" w:cs="Courier New"/>
          <w:color w:val="1B2733"/>
          <w:shd w:val="clear" w:color="auto" w:fill="F7F9FA"/>
        </w:rPr>
        <w:t>Step 2</w:t>
      </w:r>
      <w:r w:rsidRPr="0003220C">
        <w:rPr>
          <w:rStyle w:val="thread-160553507211356712431576"/>
        </w:rPr>
        <w:t xml:space="preserve">: </w:t>
      </w:r>
      <w:r>
        <w:rPr>
          <w:rStyle w:val="thread-160553507211356712431576"/>
        </w:rPr>
        <w:t>Kiểm</w:t>
      </w:r>
      <w:r>
        <w:rPr>
          <w:rStyle w:val="thread-160553507211356712431576"/>
          <w:lang w:val="vi-VN"/>
        </w:rPr>
        <w:t xml:space="preserve"> tra khả năng tiến hành chữa trị</w:t>
      </w:r>
      <w:r w:rsidRPr="0003220C">
        <w:rPr>
          <w:rStyle w:val="thread-160553507211356712431576"/>
        </w:rPr>
        <w:t xml:space="preserve"> (</w:t>
      </w:r>
      <w:r>
        <w:rPr>
          <w:rStyle w:val="thread-160553507211356712431576"/>
        </w:rPr>
        <w:t>được</w:t>
      </w:r>
      <w:r>
        <w:rPr>
          <w:rStyle w:val="thread-160553507211356712431576"/>
          <w:lang w:val="vi-VN"/>
        </w:rPr>
        <w:t xml:space="preserve"> điều trị 5 loại bệnh theo mặc định</w:t>
      </w:r>
      <w:r w:rsidRPr="0003220C">
        <w:rPr>
          <w:rStyle w:val="thread-160553507211356712431576"/>
        </w:rPr>
        <w:t>).</w:t>
      </w:r>
    </w:p>
    <w:p w14:paraId="2A9531DC" w14:textId="77777777" w:rsidR="002D19C7" w:rsidRPr="0003220C" w:rsidRDefault="002D19C7" w:rsidP="002D19C7">
      <w:r w:rsidRPr="0003220C">
        <w:rPr>
          <w:rStyle w:val="inline-code"/>
          <w:rFonts w:ascii="Courier New" w:hAnsi="Courier New" w:cs="Courier New"/>
          <w:color w:val="1B2733"/>
          <w:shd w:val="clear" w:color="auto" w:fill="F7F9FA"/>
        </w:rPr>
        <w:t>Step 3</w:t>
      </w:r>
      <w:r w:rsidRPr="0003220C">
        <w:rPr>
          <w:rStyle w:val="thread-160553507211356712431576"/>
        </w:rPr>
        <w:t xml:space="preserve">: </w:t>
      </w:r>
      <w:r>
        <w:rPr>
          <w:rStyle w:val="thread-160553507211356712431576"/>
        </w:rPr>
        <w:t>Nếu</w:t>
      </w:r>
      <w:r>
        <w:rPr>
          <w:rStyle w:val="thread-160553507211356712431576"/>
          <w:lang w:val="vi-VN"/>
        </w:rPr>
        <w:t xml:space="preserve"> không đủ khả năng chữa trị, thông báo lại</w:t>
      </w:r>
      <w:r w:rsidRPr="0003220C">
        <w:rPr>
          <w:rStyle w:val="thread-160553507211356712431576"/>
        </w:rPr>
        <w:t>.</w:t>
      </w:r>
    </w:p>
    <w:p w14:paraId="38A67E9E" w14:textId="77777777" w:rsidR="002D19C7" w:rsidRPr="009541A4" w:rsidRDefault="002D19C7" w:rsidP="002D19C7">
      <w:pPr>
        <w:rPr>
          <w:lang w:val="vi-VN"/>
        </w:rPr>
      </w:pPr>
      <w:r w:rsidRPr="0003220C">
        <w:rPr>
          <w:rStyle w:val="inline-code"/>
          <w:rFonts w:ascii="Courier New" w:hAnsi="Courier New" w:cs="Courier New"/>
          <w:color w:val="1B2733"/>
          <w:shd w:val="clear" w:color="auto" w:fill="F7F9FA"/>
        </w:rPr>
        <w:t>Step 4</w:t>
      </w:r>
      <w:r w:rsidRPr="0003220C">
        <w:rPr>
          <w:rStyle w:val="thread-160553507211356712431576"/>
        </w:rPr>
        <w:t xml:space="preserve">: </w:t>
      </w:r>
      <w:r>
        <w:rPr>
          <w:rStyle w:val="thread-160553507211356712431576"/>
        </w:rPr>
        <w:t>Nếu</w:t>
      </w:r>
      <w:r>
        <w:rPr>
          <w:rStyle w:val="thread-160553507211356712431576"/>
          <w:lang w:val="vi-VN"/>
        </w:rPr>
        <w:t xml:space="preserve"> đủ khả năng chữa trị, lưu thông tin vào cơ sở dữ liệu.</w:t>
      </w:r>
    </w:p>
    <w:p w14:paraId="665447FE" w14:textId="77777777" w:rsidR="002D19C7" w:rsidRDefault="002D19C7" w:rsidP="002D19C7">
      <w:pPr>
        <w:rPr>
          <w:rStyle w:val="thread-160553507211356712431576"/>
        </w:rPr>
      </w:pPr>
      <w:r w:rsidRPr="0003220C">
        <w:rPr>
          <w:rStyle w:val="inline-code"/>
          <w:rFonts w:ascii="Courier New" w:hAnsi="Courier New" w:cs="Courier New"/>
          <w:color w:val="1B2733"/>
          <w:shd w:val="clear" w:color="auto" w:fill="F7F9FA"/>
        </w:rPr>
        <w:t>Step 5</w:t>
      </w:r>
      <w:r w:rsidRPr="0003220C">
        <w:rPr>
          <w:rStyle w:val="thread-160553507211356712431576"/>
        </w:rPr>
        <w:t xml:space="preserve">: </w:t>
      </w:r>
      <w:r>
        <w:rPr>
          <w:rStyle w:val="thread-160553507211356712431576"/>
        </w:rPr>
        <w:t>Đóng</w:t>
      </w:r>
      <w:r>
        <w:rPr>
          <w:rStyle w:val="thread-160553507211356712431576"/>
          <w:lang w:val="vi-VN"/>
        </w:rPr>
        <w:t xml:space="preserve"> cơ sở dữ liệu</w:t>
      </w:r>
      <w:r w:rsidRPr="0003220C">
        <w:rPr>
          <w:rStyle w:val="thread-160553507211356712431576"/>
        </w:rPr>
        <w:t>.</w:t>
      </w:r>
    </w:p>
    <w:p w14:paraId="4A5AB7E2" w14:textId="77777777" w:rsidR="002D19C7" w:rsidRDefault="002D19C7" w:rsidP="002D19C7">
      <w:pPr>
        <w:rPr>
          <w:rStyle w:val="thread-160553507211356712431576"/>
        </w:rPr>
      </w:pPr>
    </w:p>
    <w:p w14:paraId="154D466D" w14:textId="79BAE33F" w:rsidR="002D19C7" w:rsidRPr="002D19C7" w:rsidRDefault="0087344A" w:rsidP="002D19C7">
      <w:pPr>
        <w:pStyle w:val="Heading3"/>
      </w:pPr>
      <w:r>
        <w:rPr>
          <w:lang w:val="vi-VN"/>
        </w:rPr>
        <w:t>2.</w:t>
      </w:r>
      <w:r w:rsidR="002D19C7" w:rsidRPr="002D19C7">
        <w:t>2.3 Tra cứu thông tin bệnh nhân</w:t>
      </w:r>
    </w:p>
    <w:p w14:paraId="50937799" w14:textId="333DD8B5" w:rsidR="002D19C7" w:rsidRDefault="002D19C7" w:rsidP="002D19C7">
      <w:r>
        <w:rPr>
          <w:noProof/>
        </w:rPr>
        <w:drawing>
          <wp:anchor distT="0" distB="0" distL="114300" distR="114300" simplePos="0" relativeHeight="251662336" behindDoc="0" locked="0" layoutInCell="1" allowOverlap="1" wp14:anchorId="16CCBDEF" wp14:editId="6EB0C6D7">
            <wp:simplePos x="0" y="0"/>
            <wp:positionH relativeFrom="column">
              <wp:posOffset>3160311</wp:posOffset>
            </wp:positionH>
            <wp:positionV relativeFrom="paragraph">
              <wp:posOffset>179105</wp:posOffset>
            </wp:positionV>
            <wp:extent cx="2667635" cy="2099945"/>
            <wp:effectExtent l="0" t="0" r="0" b="0"/>
            <wp:wrapSquare wrapText="bothSides"/>
            <wp:docPr id="5" name="Picture 5" descr="https://paper-attachments.dropbox.com/s_1CCFB98458A15356ACD7E1BD8C177C301AA0322D02834485E8D6EA6B9D4E9B7D_1554433396367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aper-attachments.dropbox.com/s_1CCFB98458A15356ACD7E1BD8C177C301AA0322D02834485E8D6EA6B9D4E9B7D_1554433396367_Blank+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635" cy="20999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"https://paper-attachments.dropbox.com/s_1CCFB98458A15356ACD7E1BD8C177C301AA0322D02834485E8D6EA6B9D4E9B7D_1554433396367_Blank+Diagram.png" \* MERGEFORMATINET </w:instrText>
      </w:r>
      <w:r>
        <w:fldChar w:fldCharType="end"/>
      </w:r>
    </w:p>
    <w:p w14:paraId="2D768C8D" w14:textId="77777777" w:rsidR="002D19C7" w:rsidRPr="002D19C7" w:rsidRDefault="002D19C7" w:rsidP="002D19C7">
      <w:pPr>
        <w:rPr>
          <w:rStyle w:val="BookTitle"/>
        </w:rPr>
      </w:pPr>
      <w:r>
        <w:rPr>
          <w:rStyle w:val="BookTitle"/>
        </w:rPr>
        <w:t>Các l</w:t>
      </w:r>
      <w:r w:rsidRPr="002D19C7">
        <w:rPr>
          <w:rStyle w:val="BookTitle"/>
        </w:rPr>
        <w:t>uồng dữ liệu</w:t>
      </w:r>
    </w:p>
    <w:p w14:paraId="329FF707" w14:textId="77777777" w:rsidR="002D19C7" w:rsidRPr="008607BB" w:rsidRDefault="002D19C7" w:rsidP="002D19C7">
      <w:pPr>
        <w:rPr>
          <w:lang w:val="vi-VN"/>
        </w:rPr>
      </w:pPr>
      <w:r>
        <w:rPr>
          <w:rStyle w:val="inline-code"/>
          <w:rFonts w:ascii="Courier New" w:hAnsi="Courier New" w:cs="Courier New"/>
          <w:color w:val="1B2733"/>
          <w:shd w:val="clear" w:color="auto" w:fill="F7F9FA"/>
        </w:rPr>
        <w:t>D1</w:t>
      </w:r>
      <w:r>
        <w:t>:  Từ</w:t>
      </w:r>
      <w:r>
        <w:rPr>
          <w:lang w:val="vi-VN"/>
        </w:rPr>
        <w:t xml:space="preserve"> khoá (mã bệnh nhân)</w:t>
      </w:r>
    </w:p>
    <w:p w14:paraId="3DD49864" w14:textId="77777777" w:rsidR="002D19C7" w:rsidRPr="008607BB" w:rsidRDefault="002D19C7" w:rsidP="002D19C7">
      <w:pPr>
        <w:rPr>
          <w:lang w:val="vi-VN"/>
        </w:rPr>
      </w:pPr>
      <w:r>
        <w:rPr>
          <w:rStyle w:val="inline-code"/>
          <w:rFonts w:ascii="Courier New" w:hAnsi="Courier New" w:cs="Courier New"/>
          <w:color w:val="1B2733"/>
          <w:shd w:val="clear" w:color="auto" w:fill="F7F9FA"/>
        </w:rPr>
        <w:t>D2</w:t>
      </w:r>
      <w:r>
        <w:t>: Kết</w:t>
      </w:r>
      <w:r>
        <w:rPr>
          <w:lang w:val="vi-VN"/>
        </w:rPr>
        <w:t xml:space="preserve"> quả tra cứu</w:t>
      </w:r>
    </w:p>
    <w:p w14:paraId="1FE70DCB"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7E08F9F0" w14:textId="77777777" w:rsidR="002D19C7" w:rsidRPr="008607BB"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bệnh nhân (tên, ngày khám, triệu chứng, loại bệnh)</w:t>
      </w:r>
    </w:p>
    <w:p w14:paraId="39695A2F" w14:textId="77777777" w:rsidR="002D19C7" w:rsidRPr="008607BB"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19B5896E" w14:textId="62EA7EE3" w:rsidR="002D19C7" w:rsidRDefault="002D19C7" w:rsidP="002D19C7">
      <w:pPr>
        <w:rPr>
          <w:rStyle w:val="inline-code"/>
          <w:rFonts w:ascii="Courier New" w:hAnsi="Courier New" w:cs="Courier New"/>
          <w:color w:val="1B2733"/>
          <w:shd w:val="clear" w:color="auto" w:fill="F7F9FA"/>
        </w:rPr>
      </w:pPr>
      <w:r>
        <w:rPr>
          <w:rStyle w:val="comment-extra-inner-span"/>
          <w:rFonts w:ascii="Courier New" w:hAnsi="Courier New" w:cs="Courier New"/>
          <w:color w:val="1B2733"/>
          <w:shd w:val="clear" w:color="auto" w:fill="F7F9FA"/>
        </w:rPr>
        <w:t>D6</w:t>
      </w:r>
      <w:r>
        <w:rPr>
          <w:rStyle w:val="comment-extra-inner-span"/>
        </w:rPr>
        <w:t xml:space="preserve">: </w:t>
      </w:r>
      <w:r>
        <w:rPr>
          <w:rStyle w:val="inline-code"/>
          <w:rFonts w:ascii="Courier New" w:hAnsi="Courier New" w:cs="Courier New"/>
          <w:color w:val="1B2733"/>
          <w:shd w:val="clear" w:color="auto" w:fill="F7F9FA"/>
        </w:rPr>
        <w:t>D1</w:t>
      </w:r>
    </w:p>
    <w:p w14:paraId="5912A67A" w14:textId="77777777" w:rsidR="002D19C7" w:rsidRDefault="002D19C7" w:rsidP="002D19C7"/>
    <w:p w14:paraId="5B55D466" w14:textId="77777777" w:rsidR="002D19C7" w:rsidRPr="002D19C7" w:rsidRDefault="002D19C7" w:rsidP="002D19C7">
      <w:pPr>
        <w:rPr>
          <w:rStyle w:val="BookTitle"/>
        </w:rPr>
      </w:pPr>
      <w:r w:rsidRPr="002D19C7">
        <w:rPr>
          <w:rStyle w:val="BookTitle"/>
        </w:rPr>
        <w:t>Xử lý</w:t>
      </w:r>
    </w:p>
    <w:p w14:paraId="36E65848"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Y tá chọn chức năng tra cứu bệnh nhân</w:t>
      </w:r>
      <w:r>
        <w:t>.     </w:t>
      </w:r>
    </w:p>
    <w:p w14:paraId="3DD599AC" w14:textId="77777777" w:rsidR="002D19C7" w:rsidRDefault="002D19C7" w:rsidP="002D19C7">
      <w:r>
        <w:rPr>
          <w:rStyle w:val="inline-code"/>
          <w:rFonts w:ascii="Courier New" w:hAnsi="Courier New" w:cs="Courier New"/>
          <w:color w:val="1B2733"/>
          <w:shd w:val="clear" w:color="auto" w:fill="F7F9FA"/>
        </w:rPr>
        <w:t>Step 2</w:t>
      </w:r>
      <w:r>
        <w:t>: Kết</w:t>
      </w:r>
      <w:r>
        <w:rPr>
          <w:lang w:val="vi-VN"/>
        </w:rPr>
        <w:t xml:space="preserve"> nối vào cơ sở dữ liệu</w:t>
      </w:r>
      <w:r>
        <w:t>.</w:t>
      </w:r>
    </w:p>
    <w:p w14:paraId="46753B51" w14:textId="77777777" w:rsidR="002D19C7" w:rsidRDefault="002D19C7" w:rsidP="002D19C7">
      <w:r>
        <w:rPr>
          <w:rStyle w:val="inline-code"/>
          <w:rFonts w:ascii="Courier New" w:hAnsi="Courier New" w:cs="Courier New"/>
          <w:color w:val="1B2733"/>
          <w:shd w:val="clear" w:color="auto" w:fill="F7F9FA"/>
        </w:rPr>
        <w:t>Step 3</w:t>
      </w:r>
      <w:r>
        <w:t>: Tr</w:t>
      </w:r>
      <w:r>
        <w:rPr>
          <w:lang w:val="vi-VN"/>
        </w:rPr>
        <w:t>a cứu bằng mã bệnh nhân</w:t>
      </w:r>
      <w:r>
        <w:t>.</w:t>
      </w:r>
    </w:p>
    <w:p w14:paraId="1A71787B" w14:textId="77777777" w:rsidR="002D19C7" w:rsidRPr="008607BB" w:rsidRDefault="002D19C7" w:rsidP="002D19C7">
      <w:pPr>
        <w:rPr>
          <w:lang w:val="vi-VN"/>
        </w:rPr>
      </w:pPr>
      <w:r>
        <w:rPr>
          <w:rStyle w:val="inline-code"/>
          <w:rFonts w:ascii="Courier New" w:hAnsi="Courier New" w:cs="Courier New"/>
          <w:color w:val="1B2733"/>
          <w:shd w:val="clear" w:color="auto" w:fill="F7F9FA"/>
        </w:rPr>
        <w:t>Step 4</w:t>
      </w:r>
      <w:r>
        <w:t>: Trả</w:t>
      </w:r>
      <w:r>
        <w:rPr>
          <w:lang w:val="vi-VN"/>
        </w:rPr>
        <w:t xml:space="preserve"> về kết quả tra cứu.</w:t>
      </w:r>
    </w:p>
    <w:p w14:paraId="0E27C94C" w14:textId="77777777" w:rsidR="002D19C7" w:rsidRPr="008607BB" w:rsidRDefault="002D19C7" w:rsidP="002D19C7">
      <w:pPr>
        <w:rPr>
          <w:lang w:val="vi-VN"/>
        </w:rPr>
      </w:pPr>
      <w:r>
        <w:rPr>
          <w:rStyle w:val="inline-code"/>
          <w:rFonts w:ascii="Courier New" w:hAnsi="Courier New" w:cs="Courier New"/>
          <w:color w:val="1B2733"/>
          <w:shd w:val="clear" w:color="auto" w:fill="F7F9FA"/>
        </w:rPr>
        <w:t>Step 5</w:t>
      </w:r>
      <w:r>
        <w:t>: In</w:t>
      </w:r>
      <w:r>
        <w:rPr>
          <w:lang w:val="vi-VN"/>
        </w:rPr>
        <w:t xml:space="preserve"> kết quả.</w:t>
      </w:r>
    </w:p>
    <w:p w14:paraId="27622E72" w14:textId="77777777" w:rsidR="002D19C7" w:rsidRDefault="002D19C7" w:rsidP="002D19C7"/>
    <w:p w14:paraId="7C9C89FA" w14:textId="31FD0458" w:rsidR="002D19C7" w:rsidRPr="002D19C7" w:rsidRDefault="0087344A" w:rsidP="002D19C7">
      <w:pPr>
        <w:pStyle w:val="Heading3"/>
      </w:pPr>
      <w:r>
        <w:rPr>
          <w:lang w:val="vi-VN"/>
        </w:rPr>
        <w:t>2.</w:t>
      </w:r>
      <w:r w:rsidR="002D19C7" w:rsidRPr="002D19C7">
        <w:t>2.4 Lập hoá đơn thanh toán</w:t>
      </w:r>
    </w:p>
    <w:p w14:paraId="1733B9DC" w14:textId="3B897242" w:rsidR="002D19C7" w:rsidRPr="002D19C7" w:rsidRDefault="002D19C7" w:rsidP="002D19C7">
      <w:pPr>
        <w:rPr>
          <w:rFonts w:ascii="Times New Roman" w:eastAsia="Times New Roman" w:hAnsi="Times New Roman" w:cs="Times New Roman"/>
        </w:rPr>
      </w:pPr>
      <w:r w:rsidRPr="004C5604">
        <w:rPr>
          <w:rFonts w:ascii="Times New Roman" w:eastAsia="Times New Roman" w:hAnsi="Times New Roman" w:cs="Times New Roman"/>
        </w:rPr>
        <w:fldChar w:fldCharType="begin"/>
      </w:r>
      <w:r w:rsidRPr="004C5604">
        <w:rPr>
          <w:rFonts w:ascii="Times New Roman" w:eastAsia="Times New Roman" w:hAnsi="Times New Roman" w:cs="Times New Roman"/>
        </w:rPr>
        <w:instrText xml:space="preserve"> INCLUDEPICTURE "https://paper-attachments.dropbox.com/s_1CCFB98458A15356ACD7E1BD8C177C301AA0322D02834485E8D6EA6B9D4E9B7D_1554433982634_Blank+Diagram.png" \* MERGEFORMATINET </w:instrText>
      </w:r>
      <w:r w:rsidRPr="004C5604">
        <w:rPr>
          <w:rFonts w:ascii="Times New Roman" w:eastAsia="Times New Roman" w:hAnsi="Times New Roman" w:cs="Times New Roman"/>
        </w:rPr>
        <w:fldChar w:fldCharType="end"/>
      </w:r>
    </w:p>
    <w:p w14:paraId="366DF3CE" w14:textId="417DB1C7" w:rsidR="002D19C7" w:rsidRPr="002D19C7" w:rsidRDefault="002D19C7" w:rsidP="002D19C7">
      <w:pPr>
        <w:rPr>
          <w:rStyle w:val="BookTitle"/>
        </w:rPr>
      </w:pPr>
      <w:r>
        <w:rPr>
          <w:rStyle w:val="BookTitle"/>
        </w:rPr>
        <w:t>Các l</w:t>
      </w:r>
      <w:r w:rsidRPr="002D19C7">
        <w:rPr>
          <w:rStyle w:val="BookTitle"/>
        </w:rPr>
        <w:t>uồng dữ liệu</w:t>
      </w:r>
    </w:p>
    <w:p w14:paraId="332EF93B" w14:textId="6BDF4DC6" w:rsidR="002D19C7" w:rsidRPr="004A2735" w:rsidRDefault="002D19C7" w:rsidP="002D19C7">
      <w:pPr>
        <w:rPr>
          <w:lang w:val="vi-VN"/>
        </w:rPr>
      </w:pPr>
      <w:r>
        <w:rPr>
          <w:rStyle w:val="inline-code"/>
          <w:rFonts w:ascii="Courier New" w:hAnsi="Courier New" w:cs="Courier New"/>
          <w:color w:val="1B2733"/>
          <w:shd w:val="clear" w:color="auto" w:fill="F7F9FA"/>
        </w:rPr>
        <w:t>D1</w:t>
      </w:r>
      <w:r>
        <w:t>: Thông</w:t>
      </w:r>
      <w:r>
        <w:rPr>
          <w:lang w:val="vi-VN"/>
        </w:rPr>
        <w:t xml:space="preserve"> tin bệnh nhân (họ tên</w:t>
      </w:r>
      <w:r>
        <w:t>, ngày</w:t>
      </w:r>
      <w:r>
        <w:rPr>
          <w:lang w:val="vi-VN"/>
        </w:rPr>
        <w:t xml:space="preserve"> khám</w:t>
      </w:r>
      <w:r>
        <w:t>, loại</w:t>
      </w:r>
      <w:r>
        <w:rPr>
          <w:lang w:val="vi-VN"/>
        </w:rPr>
        <w:t xml:space="preserve"> bệnh)</w:t>
      </w:r>
    </w:p>
    <w:p w14:paraId="2C1C2CA5" w14:textId="243662DB" w:rsidR="002D19C7" w:rsidRDefault="002D19C7" w:rsidP="002D19C7">
      <w:r>
        <w:rPr>
          <w:rStyle w:val="inline-code"/>
          <w:rFonts w:ascii="Courier New" w:hAnsi="Courier New" w:cs="Courier New"/>
          <w:color w:val="1B2733"/>
          <w:shd w:val="clear" w:color="auto" w:fill="F7F9FA"/>
        </w:rPr>
        <w:t>D2</w:t>
      </w:r>
      <w:r>
        <w:t>: Trả</w:t>
      </w:r>
      <w:r>
        <w:rPr>
          <w:lang w:val="vi-VN"/>
        </w:rPr>
        <w:t xml:space="preserve"> kết quả cho bệnh nhân</w:t>
      </w:r>
      <w:r>
        <w:t> </w:t>
      </w:r>
    </w:p>
    <w:p w14:paraId="4FE9721C" w14:textId="78586285" w:rsidR="002D19C7" w:rsidRDefault="002D19C7" w:rsidP="002D19C7">
      <w:r w:rsidRPr="004C5604">
        <w:rPr>
          <w:rFonts w:ascii="Times New Roman" w:eastAsia="Times New Roman" w:hAnsi="Times New Roman" w:cs="Times New Roman"/>
          <w:noProof/>
        </w:rPr>
        <w:lastRenderedPageBreak/>
        <w:drawing>
          <wp:anchor distT="0" distB="0" distL="114300" distR="114300" simplePos="0" relativeHeight="251663360" behindDoc="0" locked="0" layoutInCell="1" allowOverlap="1" wp14:anchorId="41B0881A" wp14:editId="0169989E">
            <wp:simplePos x="0" y="0"/>
            <wp:positionH relativeFrom="column">
              <wp:posOffset>-80645</wp:posOffset>
            </wp:positionH>
            <wp:positionV relativeFrom="paragraph">
              <wp:posOffset>12700</wp:posOffset>
            </wp:positionV>
            <wp:extent cx="2893695" cy="2277745"/>
            <wp:effectExtent l="0" t="0" r="1905" b="0"/>
            <wp:wrapSquare wrapText="bothSides"/>
            <wp:docPr id="6" name="Picture 6" descr="https://paper-attachments.dropbox.com/s_1CCFB98458A15356ACD7E1BD8C177C301AA0322D02834485E8D6EA6B9D4E9B7D_1554433982634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per-attachments.dropbox.com/s_1CCFB98458A15356ACD7E1BD8C177C301AA0322D02834485E8D6EA6B9D4E9B7D_1554433982634_Blank+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3695" cy="227774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49CB708A" w14:textId="016E1CED" w:rsidR="002D19C7" w:rsidRPr="008400DD" w:rsidRDefault="002D19C7" w:rsidP="002D19C7">
      <w:pPr>
        <w:rPr>
          <w:lang w:val="vi-VN"/>
        </w:rPr>
      </w:pPr>
      <w:r>
        <w:rPr>
          <w:rStyle w:val="inline-code"/>
          <w:rFonts w:ascii="Courier New" w:hAnsi="Courier New" w:cs="Courier New"/>
          <w:color w:val="1B2733"/>
          <w:shd w:val="clear" w:color="auto" w:fill="F7F9FA"/>
        </w:rPr>
        <w:t>D4</w:t>
      </w:r>
      <w:r>
        <w:t>:  Tiền</w:t>
      </w:r>
      <w:r>
        <w:rPr>
          <w:lang w:val="vi-VN"/>
        </w:rPr>
        <w:t xml:space="preserve"> thuốc</w:t>
      </w:r>
    </w:p>
    <w:p w14:paraId="1CA94C34" w14:textId="77777777" w:rsidR="002D19C7" w:rsidRDefault="002D19C7" w:rsidP="002D19C7">
      <w:r>
        <w:rPr>
          <w:rStyle w:val="comment-extra-inner-span"/>
        </w:rPr>
        <w:t>        Tiền</w:t>
      </w:r>
      <w:r>
        <w:rPr>
          <w:rStyle w:val="comment-extra-inner-span"/>
          <w:lang w:val="vi-VN"/>
        </w:rPr>
        <w:t xml:space="preserve"> khám</w:t>
      </w:r>
      <w:r>
        <w:rPr>
          <w:rStyle w:val="comment-extra-inner-span"/>
        </w:rPr>
        <w:t xml:space="preserve"> (giá</w:t>
      </w:r>
      <w:r>
        <w:rPr>
          <w:rStyle w:val="comment-extra-inner-span"/>
          <w:lang w:val="vi-VN"/>
        </w:rPr>
        <w:t xml:space="preserve"> cố định</w:t>
      </w:r>
      <w:r>
        <w:rPr>
          <w:rStyle w:val="comment-extra-inner-span"/>
        </w:rPr>
        <w:t>: 30.000VNĐ)</w:t>
      </w:r>
    </w:p>
    <w:p w14:paraId="25DD3A36" w14:textId="77777777" w:rsidR="002D19C7" w:rsidRPr="008400DD"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330F02DC" w14:textId="22F122F3" w:rsidR="002D19C7" w:rsidRDefault="002D19C7" w:rsidP="002D19C7">
      <w:pPr>
        <w:rPr>
          <w:rStyle w:val="inline-code"/>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17D67702" w14:textId="77777777" w:rsidR="002D19C7" w:rsidRDefault="002D19C7" w:rsidP="002D19C7"/>
    <w:p w14:paraId="61ED7235" w14:textId="77777777" w:rsidR="002D19C7" w:rsidRPr="002D19C7" w:rsidRDefault="002D19C7" w:rsidP="002D19C7">
      <w:pPr>
        <w:rPr>
          <w:rStyle w:val="BookTitle"/>
        </w:rPr>
      </w:pPr>
      <w:r w:rsidRPr="002D19C7">
        <w:rPr>
          <w:rStyle w:val="BookTitle"/>
        </w:rPr>
        <w:t>Xử lý</w:t>
      </w:r>
    </w:p>
    <w:p w14:paraId="6D43559C"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Ý tá chọn chức năng lập hoá đơn thanh toán</w:t>
      </w:r>
      <w:r>
        <w:t>.</w:t>
      </w:r>
    </w:p>
    <w:p w14:paraId="4B383343" w14:textId="77777777" w:rsidR="002D19C7" w:rsidRDefault="002D19C7" w:rsidP="002D19C7">
      <w:r>
        <w:rPr>
          <w:rStyle w:val="inline-code"/>
          <w:rFonts w:ascii="Courier New" w:hAnsi="Courier New" w:cs="Courier New"/>
          <w:color w:val="1B2733"/>
          <w:shd w:val="clear" w:color="auto" w:fill="F7F9FA"/>
        </w:rPr>
        <w:t>Step 2</w:t>
      </w:r>
      <w:r>
        <w:t>: Lấy</w:t>
      </w:r>
      <w:r>
        <w:rPr>
          <w:lang w:val="vi-VN"/>
        </w:rPr>
        <w:t xml:space="preserve"> thông tin từ cơ sở dữ liệu và tính tiền</w:t>
      </w:r>
      <w:r>
        <w:t>.</w:t>
      </w:r>
    </w:p>
    <w:p w14:paraId="46137944" w14:textId="77777777" w:rsidR="002D19C7" w:rsidRPr="008400DD" w:rsidRDefault="002D19C7" w:rsidP="002D19C7">
      <w:pPr>
        <w:rPr>
          <w:lang w:val="vi-VN"/>
        </w:rPr>
      </w:pPr>
      <w:r>
        <w:rPr>
          <w:rStyle w:val="inline-code"/>
          <w:rFonts w:ascii="Courier New" w:hAnsi="Courier New" w:cs="Courier New"/>
          <w:color w:val="1B2733"/>
          <w:shd w:val="clear" w:color="auto" w:fill="F7F9FA"/>
        </w:rPr>
        <w:t>Step 3</w:t>
      </w:r>
      <w:r>
        <w:t>: In</w:t>
      </w:r>
      <w:r>
        <w:rPr>
          <w:lang w:val="vi-VN"/>
        </w:rPr>
        <w:t xml:space="preserve"> hoá đơn.</w:t>
      </w:r>
    </w:p>
    <w:p w14:paraId="741FFD11" w14:textId="77777777" w:rsidR="002D19C7" w:rsidRPr="0003220C" w:rsidRDefault="002D19C7" w:rsidP="002D19C7"/>
    <w:p w14:paraId="0A3C6D70" w14:textId="56FDF21B" w:rsidR="002D19C7" w:rsidRPr="008400DD" w:rsidRDefault="0087344A" w:rsidP="002D19C7">
      <w:pPr>
        <w:pStyle w:val="Heading3"/>
        <w:rPr>
          <w:lang w:val="vi-VN"/>
        </w:rPr>
      </w:pPr>
      <w:r>
        <w:rPr>
          <w:lang w:val="vi-VN"/>
        </w:rPr>
        <w:t>2.</w:t>
      </w:r>
      <w:r w:rsidR="002D19C7">
        <w:rPr>
          <w:lang w:val="vi-VN"/>
        </w:rPr>
        <w:t>2.5 Lập báo cáo doanh thu tháng</w:t>
      </w:r>
    </w:p>
    <w:p w14:paraId="4B3F29B1" w14:textId="16186D74" w:rsidR="002D19C7" w:rsidRPr="002050AE" w:rsidRDefault="002D19C7" w:rsidP="002D19C7">
      <w:pPr>
        <w:rPr>
          <w:rFonts w:ascii="Times New Roman" w:eastAsia="Times New Roman" w:hAnsi="Times New Roman" w:cs="Times New Roman"/>
        </w:rPr>
      </w:pPr>
      <w:r w:rsidRPr="002050AE">
        <w:rPr>
          <w:rFonts w:ascii="Times New Roman" w:eastAsia="Times New Roman" w:hAnsi="Times New Roman" w:cs="Times New Roman"/>
        </w:rPr>
        <w:fldChar w:fldCharType="begin"/>
      </w:r>
      <w:r w:rsidRPr="002050AE">
        <w:rPr>
          <w:rFonts w:ascii="Times New Roman" w:eastAsia="Times New Roman" w:hAnsi="Times New Roman" w:cs="Times New Roman"/>
        </w:rPr>
        <w:instrText xml:space="preserve"> INCLUDEPICTURE "https://paper-attachments.dropbox.com/s_1CCFB98458A15356ACD7E1BD8C177C301AA0322D02834485E8D6EA6B9D4E9B7D_1554436285842_Blank+Diagram.png" \* MERGEFORMATINET </w:instrText>
      </w:r>
      <w:r w:rsidRPr="002050AE">
        <w:rPr>
          <w:rFonts w:ascii="Times New Roman" w:eastAsia="Times New Roman" w:hAnsi="Times New Roman" w:cs="Times New Roman"/>
        </w:rPr>
        <w:fldChar w:fldCharType="end"/>
      </w:r>
    </w:p>
    <w:p w14:paraId="512F5A7E" w14:textId="7CAC99E2" w:rsidR="002D19C7" w:rsidRDefault="002D19C7" w:rsidP="002D19C7">
      <w:pPr>
        <w:rPr>
          <w:rStyle w:val="ace-all-bold-hthree"/>
          <w:b/>
          <w:bCs/>
        </w:rPr>
      </w:pPr>
    </w:p>
    <w:p w14:paraId="6D8D965F" w14:textId="43ADC8B7" w:rsidR="002D19C7" w:rsidRPr="002D19C7" w:rsidRDefault="002D19C7" w:rsidP="002D19C7">
      <w:pPr>
        <w:rPr>
          <w:rStyle w:val="BookTitle"/>
        </w:rPr>
      </w:pPr>
      <w:r>
        <w:rPr>
          <w:rStyle w:val="BookTitle"/>
        </w:rPr>
        <w:t>Các l</w:t>
      </w:r>
      <w:r w:rsidRPr="002D19C7">
        <w:rPr>
          <w:rStyle w:val="BookTitle"/>
        </w:rPr>
        <w:t>uồng dữ liệu</w:t>
      </w:r>
    </w:p>
    <w:p w14:paraId="083D4CFB" w14:textId="0A82DF31" w:rsidR="002D19C7" w:rsidRPr="00E00082" w:rsidRDefault="002D19C7" w:rsidP="002D19C7">
      <w:pPr>
        <w:rPr>
          <w:lang w:val="vi-VN"/>
        </w:rPr>
      </w:pPr>
      <w:r w:rsidRPr="002050AE">
        <w:rPr>
          <w:rFonts w:ascii="Times New Roman" w:eastAsia="Times New Roman" w:hAnsi="Times New Roman" w:cs="Times New Roman"/>
          <w:noProof/>
        </w:rPr>
        <w:drawing>
          <wp:anchor distT="0" distB="0" distL="114300" distR="114300" simplePos="0" relativeHeight="251664384" behindDoc="0" locked="0" layoutInCell="1" allowOverlap="1" wp14:anchorId="4A0EA9C6" wp14:editId="1CEF8C8C">
            <wp:simplePos x="0" y="0"/>
            <wp:positionH relativeFrom="column">
              <wp:posOffset>2898140</wp:posOffset>
            </wp:positionH>
            <wp:positionV relativeFrom="paragraph">
              <wp:posOffset>64135</wp:posOffset>
            </wp:positionV>
            <wp:extent cx="3140075" cy="2471420"/>
            <wp:effectExtent l="0" t="0" r="0" b="5080"/>
            <wp:wrapSquare wrapText="bothSides"/>
            <wp:docPr id="7" name="Picture 7" descr="https://paper-attachments.dropbox.com/s_1CCFB98458A15356ACD7E1BD8C177C301AA0322D02834485E8D6EA6B9D4E9B7D_1554436285842_Blan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aper-attachments.dropbox.com/s_1CCFB98458A15356ACD7E1BD8C177C301AA0322D02834485E8D6EA6B9D4E9B7D_1554436285842_Blank+Di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0075"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inline-code"/>
          <w:rFonts w:ascii="Courier New" w:hAnsi="Courier New" w:cs="Courier New"/>
          <w:color w:val="1B2733"/>
          <w:shd w:val="clear" w:color="auto" w:fill="F7F9FA"/>
        </w:rPr>
        <w:t>D1</w:t>
      </w:r>
      <w:r>
        <w:rPr>
          <w:rStyle w:val="comment-extra-inner-span"/>
        </w:rPr>
        <w:t>: Chọn</w:t>
      </w:r>
      <w:r>
        <w:rPr>
          <w:rStyle w:val="comment-extra-inner-span"/>
          <w:lang w:val="vi-VN"/>
        </w:rPr>
        <w:t xml:space="preserve"> tháng cần lập báo cáo doanh thu</w:t>
      </w:r>
    </w:p>
    <w:p w14:paraId="32BEFF18" w14:textId="51F04B3A" w:rsidR="002D19C7" w:rsidRDefault="002D19C7" w:rsidP="002D19C7">
      <w:r>
        <w:rPr>
          <w:rStyle w:val="inline-code"/>
          <w:rFonts w:ascii="Courier New" w:hAnsi="Courier New" w:cs="Courier New"/>
          <w:color w:val="1B2733"/>
          <w:shd w:val="clear" w:color="auto" w:fill="F7F9FA"/>
        </w:rPr>
        <w:t>D2</w:t>
      </w:r>
      <w:r>
        <w:t>: Kết</w:t>
      </w:r>
      <w:r>
        <w:rPr>
          <w:lang w:val="vi-VN"/>
        </w:rPr>
        <w:t xml:space="preserve"> quả báo cáo</w:t>
      </w:r>
      <w:r>
        <w:t> </w:t>
      </w:r>
    </w:p>
    <w:p w14:paraId="644D0140"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7935E3AA" w14:textId="77777777" w:rsidR="002D19C7" w:rsidRPr="00E00082" w:rsidRDefault="002D19C7" w:rsidP="002D19C7">
      <w:pPr>
        <w:rPr>
          <w:lang w:val="vi-VN"/>
        </w:rPr>
      </w:pPr>
      <w:r>
        <w:rPr>
          <w:rStyle w:val="inline-code"/>
          <w:rFonts w:ascii="Courier New" w:hAnsi="Courier New" w:cs="Courier New"/>
          <w:color w:val="1B2733"/>
          <w:shd w:val="clear" w:color="auto" w:fill="F7F9FA"/>
        </w:rPr>
        <w:t>D4</w:t>
      </w:r>
      <w:r>
        <w:t>: Cách</w:t>
      </w:r>
      <w:r>
        <w:rPr>
          <w:lang w:val="vi-VN"/>
        </w:rPr>
        <w:t xml:space="preserve"> thông tin đối chiếu</w:t>
      </w:r>
    </w:p>
    <w:p w14:paraId="236BF4C9" w14:textId="77777777" w:rsidR="002D19C7" w:rsidRPr="00E00082"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7F9A7897" w14:textId="74429735" w:rsidR="002D19C7" w:rsidRDefault="002D19C7" w:rsidP="002D19C7">
      <w:pPr>
        <w:rPr>
          <w:rStyle w:val="inline-code"/>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39AFCB68" w14:textId="77777777" w:rsidR="002D19C7" w:rsidRDefault="002D19C7" w:rsidP="002D19C7"/>
    <w:p w14:paraId="64113430" w14:textId="5BBDD641" w:rsidR="002D19C7" w:rsidRPr="002D19C7" w:rsidRDefault="002D19C7" w:rsidP="002D19C7">
      <w:pPr>
        <w:rPr>
          <w:rStyle w:val="BookTitle"/>
        </w:rPr>
      </w:pPr>
      <w:r w:rsidRPr="002D19C7">
        <w:rPr>
          <w:rStyle w:val="BookTitle"/>
        </w:rPr>
        <w:t>Xử l</w:t>
      </w:r>
      <w:r>
        <w:rPr>
          <w:rStyle w:val="BookTitle"/>
        </w:rPr>
        <w:t>ý</w:t>
      </w:r>
    </w:p>
    <w:p w14:paraId="030BEEAE" w14:textId="77777777" w:rsidR="002D19C7" w:rsidRPr="00E00082" w:rsidRDefault="002D19C7" w:rsidP="002D19C7">
      <w:pPr>
        <w:rPr>
          <w:lang w:val="vi-VN"/>
        </w:rPr>
      </w:pPr>
      <w:r>
        <w:rPr>
          <w:rStyle w:val="inline-code"/>
          <w:rFonts w:ascii="Courier New" w:hAnsi="Courier New" w:cs="Courier New"/>
          <w:color w:val="1B2733"/>
          <w:shd w:val="clear" w:color="auto" w:fill="F7F9FA"/>
        </w:rPr>
        <w:t>Step 1</w:t>
      </w:r>
      <w:r>
        <w:t xml:space="preserve">: </w:t>
      </w:r>
      <w:r>
        <w:rPr>
          <w:lang w:val="vi-VN"/>
        </w:rPr>
        <w:t>Y tá chọn chức năng lậ</w:t>
      </w:r>
      <w:r>
        <w:rPr>
          <w:rStyle w:val="comment-extra-inner-span"/>
          <w:lang w:val="vi-VN"/>
        </w:rPr>
        <w:t>p báo cáo doanh thu tháng</w:t>
      </w:r>
    </w:p>
    <w:p w14:paraId="7BD0497F" w14:textId="77777777" w:rsidR="002D19C7" w:rsidRDefault="002D19C7" w:rsidP="002D19C7">
      <w:r>
        <w:rPr>
          <w:rStyle w:val="inline-code"/>
          <w:rFonts w:ascii="Courier New" w:hAnsi="Courier New" w:cs="Courier New"/>
          <w:color w:val="1B2733"/>
          <w:shd w:val="clear" w:color="auto" w:fill="F7F9FA"/>
        </w:rPr>
        <w:t>Step 2</w:t>
      </w:r>
      <w:r>
        <w:t>: Chọn</w:t>
      </w:r>
      <w:r>
        <w:rPr>
          <w:lang w:val="vi-VN"/>
        </w:rPr>
        <w:t xml:space="preserve"> tháng cần lập báo cáo</w:t>
      </w:r>
      <w:r>
        <w:t>.</w:t>
      </w:r>
    </w:p>
    <w:p w14:paraId="00A08780" w14:textId="77777777" w:rsidR="002D19C7" w:rsidRDefault="002D19C7" w:rsidP="002D19C7">
      <w:r>
        <w:rPr>
          <w:rStyle w:val="inline-code"/>
          <w:rFonts w:ascii="Courier New" w:hAnsi="Courier New" w:cs="Courier New"/>
          <w:color w:val="1B2733"/>
          <w:shd w:val="clear" w:color="auto" w:fill="F7F9FA"/>
        </w:rPr>
        <w:t>Step 3</w:t>
      </w:r>
      <w:r>
        <w:t>: Kết</w:t>
      </w:r>
      <w:r>
        <w:rPr>
          <w:lang w:val="vi-VN"/>
        </w:rPr>
        <w:t xml:space="preserve"> nối tới cơ sở dữ liệu và lấy thông tin doanh thu</w:t>
      </w:r>
      <w:r>
        <w:t>. </w:t>
      </w:r>
    </w:p>
    <w:p w14:paraId="297AF55F" w14:textId="77777777" w:rsidR="002D19C7" w:rsidRDefault="002D19C7" w:rsidP="002D19C7">
      <w:r>
        <w:rPr>
          <w:rStyle w:val="inline-code"/>
          <w:rFonts w:ascii="Courier New" w:hAnsi="Courier New" w:cs="Courier New"/>
          <w:color w:val="1B2733"/>
          <w:shd w:val="clear" w:color="auto" w:fill="F7F9FA"/>
        </w:rPr>
        <w:t>Step 4</w:t>
      </w:r>
      <w:r>
        <w:t>: In</w:t>
      </w:r>
      <w:r>
        <w:rPr>
          <w:lang w:val="vi-VN"/>
        </w:rPr>
        <w:t xml:space="preserve"> báo cáo</w:t>
      </w:r>
      <w:r>
        <w:t>.</w:t>
      </w:r>
    </w:p>
    <w:p w14:paraId="6D23F602" w14:textId="2CEF8ED5" w:rsidR="002D19C7" w:rsidRDefault="002D19C7" w:rsidP="002D19C7">
      <w:r>
        <w:rPr>
          <w:rStyle w:val="inline-code"/>
          <w:rFonts w:ascii="Courier New" w:hAnsi="Courier New" w:cs="Courier New"/>
          <w:color w:val="1B2733"/>
          <w:shd w:val="clear" w:color="auto" w:fill="F7F9FA"/>
        </w:rPr>
        <w:t>Step 5</w:t>
      </w:r>
      <w:r>
        <w:t>: Đóng</w:t>
      </w:r>
      <w:r>
        <w:rPr>
          <w:lang w:val="vi-VN"/>
        </w:rPr>
        <w:t xml:space="preserve"> cơ sở dữ liệu</w:t>
      </w:r>
      <w:r>
        <w:t>.</w:t>
      </w:r>
    </w:p>
    <w:p w14:paraId="7D474F27" w14:textId="33B479D7" w:rsidR="002D19C7" w:rsidRDefault="002D19C7" w:rsidP="002D19C7"/>
    <w:p w14:paraId="2DB2EB86" w14:textId="77777777" w:rsidR="002D19C7" w:rsidRDefault="002D19C7" w:rsidP="002D19C7"/>
    <w:p w14:paraId="17A18E6C" w14:textId="4A1A3C0E" w:rsidR="002D19C7" w:rsidRPr="00BD332D" w:rsidRDefault="0087344A" w:rsidP="002D19C7">
      <w:pPr>
        <w:pStyle w:val="Heading3"/>
        <w:rPr>
          <w:lang w:val="vi-VN"/>
        </w:rPr>
      </w:pPr>
      <w:r>
        <w:rPr>
          <w:lang w:val="vi-VN"/>
        </w:rPr>
        <w:t>2.</w:t>
      </w:r>
      <w:r w:rsidR="002D19C7">
        <w:rPr>
          <w:lang w:val="vi-VN"/>
        </w:rPr>
        <w:t>2.6 Lập báo cáo sử dụng thuốc</w:t>
      </w:r>
    </w:p>
    <w:p w14:paraId="04E36427" w14:textId="186B6B0F" w:rsidR="002D19C7" w:rsidRPr="002D19C7" w:rsidRDefault="002D19C7" w:rsidP="002D19C7">
      <w:pPr>
        <w:rPr>
          <w:rStyle w:val="ace-all-bold-hthree"/>
          <w:rFonts w:ascii="Times New Roman" w:eastAsia="Times New Roman" w:hAnsi="Times New Roman" w:cs="Times New Roman"/>
        </w:rPr>
      </w:pPr>
      <w:r w:rsidRPr="007A429D">
        <w:rPr>
          <w:rFonts w:ascii="Times New Roman" w:eastAsia="Times New Roman" w:hAnsi="Times New Roman" w:cs="Times New Roman"/>
          <w:noProof/>
        </w:rPr>
        <w:drawing>
          <wp:anchor distT="0" distB="0" distL="114300" distR="114300" simplePos="0" relativeHeight="251665408" behindDoc="0" locked="0" layoutInCell="1" allowOverlap="1" wp14:anchorId="5712CB37" wp14:editId="434DBD7E">
            <wp:simplePos x="0" y="0"/>
            <wp:positionH relativeFrom="column">
              <wp:posOffset>2692400</wp:posOffset>
            </wp:positionH>
            <wp:positionV relativeFrom="paragraph">
              <wp:posOffset>-118549</wp:posOffset>
            </wp:positionV>
            <wp:extent cx="2975101" cy="2341918"/>
            <wp:effectExtent l="0" t="0" r="0" b="0"/>
            <wp:wrapSquare wrapText="bothSides"/>
            <wp:docPr id="8" name="Picture 8" descr="https://paper-attachments.dropbox.com/s_1CCFB98458A15356ACD7E1BD8C177C301AA0322D02834485E8D6EA6B9D4E9B7D_1554436575423_Blan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aper-attachments.dropbox.com/s_1CCFB98458A15356ACD7E1BD8C177C301AA0322D02834485E8D6EA6B9D4E9B7D_1554436575423_Blank+Diagram-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5101" cy="23419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429D">
        <w:rPr>
          <w:rFonts w:ascii="Times New Roman" w:eastAsia="Times New Roman" w:hAnsi="Times New Roman" w:cs="Times New Roman"/>
        </w:rPr>
        <w:fldChar w:fldCharType="begin"/>
      </w:r>
      <w:r w:rsidRPr="007A429D">
        <w:rPr>
          <w:rFonts w:ascii="Times New Roman" w:eastAsia="Times New Roman" w:hAnsi="Times New Roman" w:cs="Times New Roman"/>
        </w:rPr>
        <w:instrText xml:space="preserve"> INCLUDEPICTURE "https://paper-attachments.dropbox.com/s_1CCFB98458A15356ACD7E1BD8C177C301AA0322D02834485E8D6EA6B9D4E9B7D_1554436575423_Blank+Diagram-2.png" \* MERGEFORMATINET </w:instrText>
      </w:r>
      <w:r w:rsidRPr="007A429D">
        <w:rPr>
          <w:rFonts w:ascii="Times New Roman" w:eastAsia="Times New Roman" w:hAnsi="Times New Roman" w:cs="Times New Roman"/>
        </w:rPr>
        <w:fldChar w:fldCharType="end"/>
      </w:r>
    </w:p>
    <w:p w14:paraId="14057D39" w14:textId="01681AA8" w:rsidR="002D19C7" w:rsidRPr="002D19C7" w:rsidRDefault="002D19C7" w:rsidP="002D19C7">
      <w:pPr>
        <w:rPr>
          <w:rStyle w:val="BookTitle"/>
        </w:rPr>
      </w:pPr>
      <w:r>
        <w:rPr>
          <w:rStyle w:val="BookTitle"/>
        </w:rPr>
        <w:t>Các l</w:t>
      </w:r>
      <w:r w:rsidRPr="002D19C7">
        <w:rPr>
          <w:rStyle w:val="BookTitle"/>
        </w:rPr>
        <w:t>uồng dữ liệu</w:t>
      </w:r>
    </w:p>
    <w:p w14:paraId="06B8F968" w14:textId="77777777" w:rsidR="002D19C7" w:rsidRPr="00BD332D" w:rsidRDefault="002D19C7" w:rsidP="002D19C7">
      <w:pPr>
        <w:rPr>
          <w:lang w:val="vi-VN"/>
        </w:rPr>
      </w:pPr>
      <w:r>
        <w:rPr>
          <w:rStyle w:val="inline-code"/>
          <w:rFonts w:ascii="Courier New" w:hAnsi="Courier New" w:cs="Courier New"/>
          <w:color w:val="1B2733"/>
          <w:shd w:val="clear" w:color="auto" w:fill="F7F9FA"/>
        </w:rPr>
        <w:t>D1</w:t>
      </w:r>
      <w:r>
        <w:t>: Thời</w:t>
      </w:r>
      <w:r>
        <w:rPr>
          <w:lang w:val="vi-VN"/>
        </w:rPr>
        <w:t xml:space="preserve"> gian cần báo cáo</w:t>
      </w:r>
    </w:p>
    <w:p w14:paraId="0144CC7F" w14:textId="77777777" w:rsidR="002D19C7" w:rsidRDefault="002D19C7" w:rsidP="002D19C7">
      <w:r>
        <w:rPr>
          <w:rStyle w:val="inline-code"/>
          <w:rFonts w:ascii="Courier New" w:hAnsi="Courier New" w:cs="Courier New"/>
          <w:color w:val="1B2733"/>
          <w:shd w:val="clear" w:color="auto" w:fill="F7F9FA"/>
        </w:rPr>
        <w:t>D2</w:t>
      </w:r>
      <w:r>
        <w:t>: Kết</w:t>
      </w:r>
      <w:r>
        <w:rPr>
          <w:lang w:val="vi-VN"/>
        </w:rPr>
        <w:t xml:space="preserve"> quả báo cáo</w:t>
      </w:r>
      <w:r>
        <w:t> </w:t>
      </w:r>
    </w:p>
    <w:p w14:paraId="4765E314"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2AC53FEC" w14:textId="77777777" w:rsidR="002D19C7" w:rsidRPr="00BD332D"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đối chiếu</w:t>
      </w:r>
    </w:p>
    <w:p w14:paraId="6C3214E0" w14:textId="77777777" w:rsidR="002D19C7" w:rsidRPr="00BD332D"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1FE8A708" w14:textId="19A7D78E" w:rsidR="002D19C7" w:rsidRPr="002D19C7" w:rsidRDefault="002D19C7" w:rsidP="002D19C7">
      <w:pPr>
        <w:rPr>
          <w:rFonts w:ascii="Courier New" w:hAnsi="Courier New" w:cs="Courier New"/>
          <w:color w:val="1B2733"/>
          <w:shd w:val="clear" w:color="auto" w:fill="F7F9FA"/>
        </w:rPr>
      </w:pPr>
      <w:r>
        <w:rPr>
          <w:rStyle w:val="inline-code"/>
          <w:rFonts w:ascii="Courier New" w:hAnsi="Courier New" w:cs="Courier New"/>
          <w:color w:val="1B2733"/>
          <w:shd w:val="clear" w:color="auto" w:fill="F7F9FA"/>
        </w:rPr>
        <w:t>D6</w:t>
      </w:r>
      <w:r>
        <w:t xml:space="preserve">: </w:t>
      </w:r>
      <w:r>
        <w:rPr>
          <w:rStyle w:val="inline-code"/>
          <w:rFonts w:ascii="Courier New" w:hAnsi="Courier New" w:cs="Courier New"/>
          <w:color w:val="1B2733"/>
          <w:shd w:val="clear" w:color="auto" w:fill="F7F9FA"/>
        </w:rPr>
        <w:t>D2</w:t>
      </w:r>
    </w:p>
    <w:p w14:paraId="5143B6FD" w14:textId="77777777" w:rsidR="002D19C7" w:rsidRDefault="002D19C7" w:rsidP="002D19C7">
      <w:pPr>
        <w:rPr>
          <w:rStyle w:val="BookTitle"/>
        </w:rPr>
      </w:pPr>
    </w:p>
    <w:p w14:paraId="7C2BB2F3" w14:textId="77777777" w:rsidR="002D19C7" w:rsidRDefault="002D19C7" w:rsidP="002D19C7">
      <w:pPr>
        <w:rPr>
          <w:rStyle w:val="BookTitle"/>
        </w:rPr>
      </w:pPr>
    </w:p>
    <w:p w14:paraId="624AD00D" w14:textId="77777777" w:rsidR="002D19C7" w:rsidRDefault="002D19C7" w:rsidP="002D19C7">
      <w:pPr>
        <w:rPr>
          <w:rStyle w:val="BookTitle"/>
        </w:rPr>
      </w:pPr>
    </w:p>
    <w:p w14:paraId="1BEACC2F" w14:textId="337D203F" w:rsidR="002D19C7" w:rsidRDefault="002D19C7" w:rsidP="002D19C7">
      <w:pPr>
        <w:rPr>
          <w:rStyle w:val="BookTitle"/>
        </w:rPr>
      </w:pPr>
      <w:r w:rsidRPr="002D19C7">
        <w:rPr>
          <w:rStyle w:val="BookTitle"/>
        </w:rPr>
        <w:lastRenderedPageBreak/>
        <w:t>Xử l</w:t>
      </w:r>
      <w:r>
        <w:rPr>
          <w:rStyle w:val="BookTitle"/>
        </w:rPr>
        <w:t>ý</w:t>
      </w:r>
    </w:p>
    <w:p w14:paraId="687188CD" w14:textId="793907BD" w:rsidR="002D19C7" w:rsidRPr="002D19C7" w:rsidRDefault="002D19C7" w:rsidP="002D19C7">
      <w:pPr>
        <w:rPr>
          <w:b/>
          <w:bCs/>
          <w:i/>
          <w:iCs/>
          <w:spacing w:val="5"/>
        </w:rPr>
      </w:pPr>
      <w:r>
        <w:rPr>
          <w:rStyle w:val="inline-code"/>
          <w:rFonts w:ascii="Courier New" w:hAnsi="Courier New" w:cs="Courier New"/>
          <w:color w:val="1B2733"/>
          <w:shd w:val="clear" w:color="auto" w:fill="F7F9FA"/>
        </w:rPr>
        <w:t>Step 1</w:t>
      </w:r>
      <w:r>
        <w:t xml:space="preserve">: </w:t>
      </w:r>
      <w:r>
        <w:rPr>
          <w:lang w:val="vi-VN"/>
        </w:rPr>
        <w:t>Y tá chọn chức năng l</w:t>
      </w:r>
      <w:r w:rsidRPr="00387F17">
        <w:rPr>
          <w:lang w:val="vi-VN"/>
        </w:rPr>
        <w:t>ập báo cáo sử dụng thuốc</w:t>
      </w:r>
    </w:p>
    <w:p w14:paraId="669A0972" w14:textId="77777777" w:rsidR="002D19C7" w:rsidRPr="00387F17" w:rsidRDefault="002D19C7" w:rsidP="002D19C7">
      <w:pPr>
        <w:rPr>
          <w:lang w:val="vi-VN"/>
        </w:rPr>
      </w:pPr>
      <w:r>
        <w:rPr>
          <w:rStyle w:val="inline-code"/>
          <w:rFonts w:ascii="Courier New" w:hAnsi="Courier New" w:cs="Courier New"/>
          <w:color w:val="1B2733"/>
          <w:shd w:val="clear" w:color="auto" w:fill="F7F9FA"/>
        </w:rPr>
        <w:t>Step 2</w:t>
      </w:r>
      <w:r>
        <w:t>: Chọn</w:t>
      </w:r>
      <w:r>
        <w:rPr>
          <w:lang w:val="vi-VN"/>
        </w:rPr>
        <w:t xml:space="preserve"> tháng cần lập báo cáo</w:t>
      </w:r>
    </w:p>
    <w:p w14:paraId="3E69469C" w14:textId="77777777" w:rsidR="002D19C7" w:rsidRDefault="002D19C7" w:rsidP="002D19C7">
      <w:r>
        <w:rPr>
          <w:rStyle w:val="inline-code"/>
          <w:rFonts w:ascii="Courier New" w:hAnsi="Courier New" w:cs="Courier New"/>
          <w:color w:val="1B2733"/>
          <w:shd w:val="clear" w:color="auto" w:fill="F7F9FA"/>
        </w:rPr>
        <w:t>Step 3</w:t>
      </w:r>
      <w:r>
        <w:t>: Kết</w:t>
      </w:r>
      <w:r>
        <w:rPr>
          <w:lang w:val="vi-VN"/>
        </w:rPr>
        <w:t xml:space="preserve"> nối tới cơ sở dữ liệu và lấy thông tin doanh thu</w:t>
      </w:r>
      <w:r>
        <w:t>. </w:t>
      </w:r>
    </w:p>
    <w:p w14:paraId="67C6B399" w14:textId="77777777" w:rsidR="002D19C7" w:rsidRDefault="002D19C7" w:rsidP="002D19C7">
      <w:r>
        <w:rPr>
          <w:rStyle w:val="inline-code"/>
          <w:rFonts w:ascii="Courier New" w:hAnsi="Courier New" w:cs="Courier New"/>
          <w:color w:val="1B2733"/>
          <w:shd w:val="clear" w:color="auto" w:fill="F7F9FA"/>
        </w:rPr>
        <w:t>Step 4</w:t>
      </w:r>
      <w:r>
        <w:t>: In</w:t>
      </w:r>
      <w:r>
        <w:rPr>
          <w:lang w:val="vi-VN"/>
        </w:rPr>
        <w:t xml:space="preserve"> báo cáo</w:t>
      </w:r>
      <w:r>
        <w:t>.</w:t>
      </w:r>
    </w:p>
    <w:p w14:paraId="4CE4E81F" w14:textId="77777777" w:rsidR="002D19C7" w:rsidRDefault="002D19C7" w:rsidP="002D19C7">
      <w:r>
        <w:rPr>
          <w:rStyle w:val="inline-code"/>
          <w:rFonts w:ascii="Courier New" w:hAnsi="Courier New" w:cs="Courier New"/>
          <w:color w:val="1B2733"/>
          <w:shd w:val="clear" w:color="auto" w:fill="F7F9FA"/>
        </w:rPr>
        <w:t>Step 5</w:t>
      </w:r>
      <w:r>
        <w:t>: Đóng</w:t>
      </w:r>
      <w:r>
        <w:rPr>
          <w:lang w:val="vi-VN"/>
        </w:rPr>
        <w:t xml:space="preserve"> cơ sở dữ liệu</w:t>
      </w:r>
      <w:r>
        <w:t>.</w:t>
      </w:r>
    </w:p>
    <w:p w14:paraId="04A9CA8D" w14:textId="77777777" w:rsidR="002D19C7" w:rsidRDefault="002D19C7" w:rsidP="002D19C7"/>
    <w:p w14:paraId="00CC3C2C" w14:textId="75FF97D5" w:rsidR="002D19C7" w:rsidRPr="002D19C7" w:rsidRDefault="0087344A" w:rsidP="002D19C7">
      <w:pPr>
        <w:pStyle w:val="Heading3"/>
      </w:pPr>
      <w:r>
        <w:rPr>
          <w:lang w:val="vi-VN"/>
        </w:rPr>
        <w:t>2.</w:t>
      </w:r>
      <w:r w:rsidR="002D19C7" w:rsidRPr="002D19C7">
        <w:t>2.7 Thay đổi quy định</w:t>
      </w:r>
    </w:p>
    <w:p w14:paraId="7B2ED86F" w14:textId="46B93275" w:rsidR="002D19C7" w:rsidRPr="002D19C7" w:rsidRDefault="002D19C7" w:rsidP="002D19C7">
      <w:pPr>
        <w:rPr>
          <w:rFonts w:ascii="Times New Roman" w:eastAsia="Times New Roman" w:hAnsi="Times New Roman" w:cs="Times New Roman"/>
        </w:rPr>
      </w:pPr>
      <w:r w:rsidRPr="00A62F44">
        <w:rPr>
          <w:rFonts w:ascii="Times New Roman" w:eastAsia="Times New Roman" w:hAnsi="Times New Roman" w:cs="Times New Roman"/>
        </w:rPr>
        <w:fldChar w:fldCharType="begin"/>
      </w:r>
      <w:r w:rsidRPr="00A62F44">
        <w:rPr>
          <w:rFonts w:ascii="Times New Roman" w:eastAsia="Times New Roman" w:hAnsi="Times New Roman" w:cs="Times New Roman"/>
        </w:rPr>
        <w:instrText xml:space="preserve"> INCLUDEPICTURE "https://paper-attachments.dropbox.com/s_1CCFB98458A15356ACD7E1BD8C177C301AA0322D02834485E8D6EA6B9D4E9B7D_1554436781501_Blank+Diagram-3.png" \* MERGEFORMATINET </w:instrText>
      </w:r>
      <w:r w:rsidRPr="00A62F44">
        <w:rPr>
          <w:rFonts w:ascii="Times New Roman" w:eastAsia="Times New Roman" w:hAnsi="Times New Roman" w:cs="Times New Roman"/>
        </w:rPr>
        <w:fldChar w:fldCharType="end"/>
      </w:r>
    </w:p>
    <w:p w14:paraId="28EE2DB4" w14:textId="41F09CB9" w:rsidR="002D19C7" w:rsidRPr="002D19C7" w:rsidRDefault="002D19C7" w:rsidP="002D19C7">
      <w:pPr>
        <w:rPr>
          <w:rStyle w:val="BookTitle"/>
        </w:rPr>
      </w:pPr>
      <w:r w:rsidRPr="00A62F44">
        <w:rPr>
          <w:rFonts w:ascii="Times New Roman" w:eastAsia="Times New Roman" w:hAnsi="Times New Roman" w:cs="Times New Roman"/>
          <w:noProof/>
        </w:rPr>
        <w:drawing>
          <wp:anchor distT="0" distB="0" distL="114300" distR="114300" simplePos="0" relativeHeight="251666432" behindDoc="0" locked="0" layoutInCell="1" allowOverlap="1" wp14:anchorId="456A2D43" wp14:editId="3CD057C3">
            <wp:simplePos x="0" y="0"/>
            <wp:positionH relativeFrom="column">
              <wp:posOffset>2813539</wp:posOffset>
            </wp:positionH>
            <wp:positionV relativeFrom="paragraph">
              <wp:posOffset>140021</wp:posOffset>
            </wp:positionV>
            <wp:extent cx="3050540" cy="2400935"/>
            <wp:effectExtent l="0" t="0" r="0" b="0"/>
            <wp:wrapSquare wrapText="bothSides"/>
            <wp:docPr id="9" name="Picture 9" descr="https://paper-attachments.dropbox.com/s_1CCFB98458A15356ACD7E1BD8C177C301AA0322D02834485E8D6EA6B9D4E9B7D_1554436781501_Blank+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aper-attachments.dropbox.com/s_1CCFB98458A15356ACD7E1BD8C177C301AA0322D02834485E8D6EA6B9D4E9B7D_1554436781501_Blank+Diagram-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540" cy="24009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BookTitle"/>
        </w:rPr>
        <w:t>Các l</w:t>
      </w:r>
      <w:r w:rsidRPr="002D19C7">
        <w:rPr>
          <w:rStyle w:val="BookTitle"/>
        </w:rPr>
        <w:t>uồng dữ liệu</w:t>
      </w:r>
    </w:p>
    <w:p w14:paraId="4E843222" w14:textId="46270BE4" w:rsidR="002D19C7" w:rsidRPr="00657494" w:rsidRDefault="002D19C7" w:rsidP="002D19C7">
      <w:pPr>
        <w:rPr>
          <w:lang w:val="vi-VN"/>
        </w:rPr>
      </w:pPr>
      <w:r>
        <w:rPr>
          <w:rStyle w:val="inline-code"/>
          <w:rFonts w:ascii="Courier New" w:hAnsi="Courier New" w:cs="Courier New"/>
          <w:color w:val="1B2733"/>
          <w:shd w:val="clear" w:color="auto" w:fill="F7F9FA"/>
        </w:rPr>
        <w:t>D1</w:t>
      </w:r>
      <w:r>
        <w:t>: Quy</w:t>
      </w:r>
      <w:r>
        <w:rPr>
          <w:lang w:val="vi-VN"/>
        </w:rPr>
        <w:t xml:space="preserve"> định muốn thay đổi</w:t>
      </w:r>
    </w:p>
    <w:p w14:paraId="408429E7" w14:textId="2451B5DA" w:rsidR="002D19C7" w:rsidRPr="00657494" w:rsidRDefault="002D19C7" w:rsidP="002D19C7">
      <w:pPr>
        <w:rPr>
          <w:lang w:val="vi-VN"/>
        </w:rPr>
      </w:pPr>
      <w:r>
        <w:rPr>
          <w:rStyle w:val="inline-code"/>
          <w:rFonts w:ascii="Courier New" w:hAnsi="Courier New" w:cs="Courier New"/>
          <w:color w:val="1B2733"/>
          <w:shd w:val="clear" w:color="auto" w:fill="F7F9FA"/>
        </w:rPr>
        <w:t>D2</w:t>
      </w:r>
      <w:r>
        <w:t>: Thông</w:t>
      </w:r>
      <w:r>
        <w:rPr>
          <w:lang w:val="vi-VN"/>
        </w:rPr>
        <w:t xml:space="preserve"> báo kết quả (được hoặc không được thay đổi)</w:t>
      </w:r>
    </w:p>
    <w:p w14:paraId="29485DCF" w14:textId="77777777" w:rsidR="002D19C7" w:rsidRDefault="002D19C7" w:rsidP="002D19C7">
      <w:r>
        <w:rPr>
          <w:rStyle w:val="inline-code"/>
          <w:rFonts w:ascii="Courier New" w:hAnsi="Courier New" w:cs="Courier New"/>
          <w:color w:val="1B2733"/>
          <w:shd w:val="clear" w:color="auto" w:fill="F7F9FA"/>
        </w:rPr>
        <w:t>D3</w:t>
      </w:r>
      <w:r>
        <w:t xml:space="preserve">: </w:t>
      </w:r>
      <w:r>
        <w:rPr>
          <w:rStyle w:val="inline-code"/>
          <w:rFonts w:ascii="Courier New" w:hAnsi="Courier New" w:cs="Courier New"/>
          <w:color w:val="1B2733"/>
          <w:shd w:val="clear" w:color="auto" w:fill="F7F9FA"/>
        </w:rPr>
        <w:t>D1</w:t>
      </w:r>
    </w:p>
    <w:p w14:paraId="58438E56" w14:textId="77777777" w:rsidR="002D19C7" w:rsidRPr="00657494" w:rsidRDefault="002D19C7" w:rsidP="002D19C7">
      <w:pPr>
        <w:rPr>
          <w:lang w:val="vi-VN"/>
        </w:rPr>
      </w:pPr>
      <w:r>
        <w:rPr>
          <w:rStyle w:val="inline-code"/>
          <w:rFonts w:ascii="Courier New" w:hAnsi="Courier New" w:cs="Courier New"/>
          <w:color w:val="1B2733"/>
          <w:shd w:val="clear" w:color="auto" w:fill="F7F9FA"/>
        </w:rPr>
        <w:t>D4</w:t>
      </w:r>
      <w:r>
        <w:t>: thông</w:t>
      </w:r>
      <w:r>
        <w:rPr>
          <w:lang w:val="vi-VN"/>
        </w:rPr>
        <w:t xml:space="preserve"> tin đối chiếu</w:t>
      </w:r>
    </w:p>
    <w:p w14:paraId="32B865AA" w14:textId="77777777" w:rsidR="002D19C7" w:rsidRPr="00657494" w:rsidRDefault="002D19C7" w:rsidP="002D19C7">
      <w:pPr>
        <w:rPr>
          <w:lang w:val="vi-VN"/>
        </w:rPr>
      </w:pPr>
      <w:r>
        <w:rPr>
          <w:rStyle w:val="inline-code"/>
          <w:rFonts w:ascii="Courier New" w:hAnsi="Courier New" w:cs="Courier New"/>
          <w:color w:val="1B2733"/>
          <w:shd w:val="clear" w:color="auto" w:fill="F7F9FA"/>
        </w:rPr>
        <w:t>D5</w:t>
      </w:r>
      <w:r>
        <w:t>: Không</w:t>
      </w:r>
      <w:r>
        <w:rPr>
          <w:lang w:val="vi-VN"/>
        </w:rPr>
        <w:t xml:space="preserve"> có</w:t>
      </w:r>
    </w:p>
    <w:p w14:paraId="6720FE3A" w14:textId="6B5C702B" w:rsidR="002D19C7" w:rsidRDefault="002D19C7" w:rsidP="002D19C7">
      <w:pPr>
        <w:rPr>
          <w:lang w:val="vi-VN"/>
        </w:rPr>
      </w:pPr>
      <w:r>
        <w:rPr>
          <w:rStyle w:val="inline-code"/>
          <w:rFonts w:ascii="Courier New" w:hAnsi="Courier New" w:cs="Courier New"/>
          <w:color w:val="1B2733"/>
          <w:shd w:val="clear" w:color="auto" w:fill="F7F9FA"/>
        </w:rPr>
        <w:t>D6</w:t>
      </w:r>
      <w:r>
        <w:t>: Không</w:t>
      </w:r>
      <w:r>
        <w:rPr>
          <w:lang w:val="vi-VN"/>
        </w:rPr>
        <w:t xml:space="preserve"> có</w:t>
      </w:r>
    </w:p>
    <w:p w14:paraId="5448189B" w14:textId="77777777" w:rsidR="002D19C7" w:rsidRPr="00657494" w:rsidRDefault="002D19C7" w:rsidP="002D19C7">
      <w:pPr>
        <w:rPr>
          <w:lang w:val="vi-VN"/>
        </w:rPr>
      </w:pPr>
    </w:p>
    <w:p w14:paraId="77C5DE3E" w14:textId="77777777" w:rsidR="002D19C7" w:rsidRPr="00D1690B" w:rsidRDefault="002D19C7" w:rsidP="002D19C7">
      <w:pPr>
        <w:tabs>
          <w:tab w:val="left" w:pos="652"/>
        </w:tabs>
        <w:rPr>
          <w:lang w:val="vi-VN"/>
        </w:rPr>
      </w:pPr>
      <w:r>
        <w:rPr>
          <w:rStyle w:val="ace-all-bold-hthree"/>
          <w:b/>
          <w:bCs/>
          <w:lang w:val="vi-VN"/>
        </w:rPr>
        <w:t>Xử lý</w:t>
      </w:r>
    </w:p>
    <w:p w14:paraId="7CEBF54B" w14:textId="77777777" w:rsidR="002D19C7" w:rsidRDefault="002D19C7" w:rsidP="002D19C7">
      <w:r>
        <w:rPr>
          <w:rStyle w:val="inline-code"/>
          <w:rFonts w:ascii="Courier New" w:hAnsi="Courier New" w:cs="Courier New"/>
          <w:color w:val="1B2733"/>
          <w:shd w:val="clear" w:color="auto" w:fill="F7F9FA"/>
        </w:rPr>
        <w:t>Step 1</w:t>
      </w:r>
      <w:r>
        <w:t xml:space="preserve">: </w:t>
      </w:r>
      <w:r>
        <w:rPr>
          <w:lang w:val="vi-VN"/>
        </w:rPr>
        <w:t>Y tá chọn chức năng thay đổi quy định</w:t>
      </w:r>
      <w:r>
        <w:t>.</w:t>
      </w:r>
    </w:p>
    <w:p w14:paraId="032E395B" w14:textId="77777777" w:rsidR="002D19C7" w:rsidRDefault="002D19C7" w:rsidP="002D19C7">
      <w:r>
        <w:rPr>
          <w:rStyle w:val="inline-code"/>
          <w:rFonts w:ascii="Courier New" w:hAnsi="Courier New" w:cs="Courier New"/>
          <w:color w:val="1B2733"/>
          <w:shd w:val="clear" w:color="auto" w:fill="F7F9FA"/>
        </w:rPr>
        <w:t>Step 2</w:t>
      </w:r>
      <w:r>
        <w:t>: Nhập</w:t>
      </w:r>
      <w:r>
        <w:rPr>
          <w:lang w:val="vi-VN"/>
        </w:rPr>
        <w:t xml:space="preserve"> vào quy định cần thay đổi</w:t>
      </w:r>
      <w:r>
        <w:t>.</w:t>
      </w:r>
    </w:p>
    <w:p w14:paraId="1F5B1C52" w14:textId="77777777" w:rsidR="002D19C7" w:rsidRPr="007352C5" w:rsidRDefault="002D19C7" w:rsidP="002D19C7">
      <w:pPr>
        <w:rPr>
          <w:lang w:val="vi-VN"/>
        </w:rPr>
      </w:pPr>
      <w:r>
        <w:rPr>
          <w:rStyle w:val="comment-extra-inner-span"/>
          <w:rFonts w:ascii="Courier New" w:hAnsi="Courier New" w:cs="Courier New"/>
          <w:color w:val="1B2733"/>
          <w:shd w:val="clear" w:color="auto" w:fill="F7F9FA"/>
        </w:rPr>
        <w:t>Step</w:t>
      </w:r>
      <w:r>
        <w:rPr>
          <w:rStyle w:val="inline-code"/>
          <w:rFonts w:ascii="Courier New" w:hAnsi="Courier New" w:cs="Courier New"/>
          <w:color w:val="1B2733"/>
          <w:shd w:val="clear" w:color="auto" w:fill="F7F9FA"/>
        </w:rPr>
        <w:t xml:space="preserve"> 3</w:t>
      </w:r>
      <w:r>
        <w:t>: Xem</w:t>
      </w:r>
      <w:r>
        <w:rPr>
          <w:lang w:val="vi-VN"/>
        </w:rPr>
        <w:t xml:space="preserve"> xét các thay đổi dựa trên nội quy phòng khám</w:t>
      </w:r>
    </w:p>
    <w:p w14:paraId="055A3B7B" w14:textId="77777777" w:rsidR="002D19C7" w:rsidRPr="007352C5" w:rsidRDefault="002D19C7" w:rsidP="002D19C7">
      <w:pPr>
        <w:rPr>
          <w:lang w:val="vi-VN"/>
        </w:rPr>
      </w:pPr>
      <w:r>
        <w:rPr>
          <w:rStyle w:val="inline-code"/>
          <w:rFonts w:ascii="Courier New" w:hAnsi="Courier New" w:cs="Courier New"/>
          <w:color w:val="1B2733"/>
          <w:shd w:val="clear" w:color="auto" w:fill="F7F9FA"/>
        </w:rPr>
        <w:t>Step 4</w:t>
      </w:r>
      <w:r>
        <w:t>: Nếu</w:t>
      </w:r>
      <w:r>
        <w:rPr>
          <w:lang w:val="vi-VN"/>
        </w:rPr>
        <w:t xml:space="preserve"> được chấp thuận, thực hiện thay đổi và thông báo quy định mới.</w:t>
      </w:r>
    </w:p>
    <w:p w14:paraId="71A87EF3" w14:textId="77777777" w:rsidR="002D19C7" w:rsidRDefault="002D19C7" w:rsidP="002D19C7">
      <w:r>
        <w:rPr>
          <w:rStyle w:val="inline-code"/>
          <w:rFonts w:ascii="Courier New" w:hAnsi="Courier New" w:cs="Courier New"/>
          <w:color w:val="1B2733"/>
          <w:shd w:val="clear" w:color="auto" w:fill="F7F9FA"/>
        </w:rPr>
        <w:t>Step 5</w:t>
      </w:r>
      <w:r>
        <w:t>: Nếu</w:t>
      </w:r>
      <w:r>
        <w:rPr>
          <w:lang w:val="vi-VN"/>
        </w:rPr>
        <w:t xml:space="preserve"> không được chấp thuận thì thông báo kết quả (quy định không bị thay đổi)</w:t>
      </w:r>
      <w:r>
        <w:t>.</w:t>
      </w:r>
    </w:p>
    <w:p w14:paraId="681B22FE" w14:textId="77777777" w:rsidR="002D19C7" w:rsidRDefault="002D19C7" w:rsidP="002D19C7"/>
    <w:p w14:paraId="3E870C8C" w14:textId="77777777" w:rsidR="002D19C7" w:rsidRDefault="002D19C7">
      <w:r>
        <w:br w:type="page"/>
      </w:r>
    </w:p>
    <w:p w14:paraId="741A47B5" w14:textId="7AE2C5CF" w:rsidR="002D19C7" w:rsidRPr="002D19C7" w:rsidRDefault="0087344A" w:rsidP="002D19C7">
      <w:pPr>
        <w:pStyle w:val="Heading2"/>
        <w:spacing w:line="360" w:lineRule="auto"/>
      </w:pPr>
      <w:r>
        <w:rPr>
          <w:lang w:val="vi-VN"/>
        </w:rPr>
        <w:lastRenderedPageBreak/>
        <w:t>2.</w:t>
      </w:r>
      <w:r w:rsidR="002D19C7" w:rsidRPr="002D19C7">
        <w:t>3 Mô hình hóa dữ liệu (ERD Model)</w:t>
      </w:r>
    </w:p>
    <w:p w14:paraId="4DC9C825" w14:textId="77777777" w:rsidR="0087344A" w:rsidRDefault="002D19C7" w:rsidP="002D19C7">
      <w:pPr>
        <w:rPr>
          <w:rStyle w:val="Heading2Char"/>
          <w:lang w:val="vi-VN"/>
        </w:rPr>
      </w:pPr>
      <w:r w:rsidRPr="00800919">
        <w:rPr>
          <w:rFonts w:ascii="Times New Roman" w:eastAsia="Times New Roman" w:hAnsi="Times New Roman" w:cs="Times New Roman"/>
        </w:rPr>
        <w:fldChar w:fldCharType="begin"/>
      </w:r>
      <w:r w:rsidRPr="00800919">
        <w:rPr>
          <w:rFonts w:ascii="Times New Roman" w:eastAsia="Times New Roman" w:hAnsi="Times New Roman" w:cs="Times New Roman"/>
        </w:rPr>
        <w:instrText xml:space="preserve"> INCLUDEPICTURE "https://paper-attachments.dropbox.com/s_1CCFB98458A15356ACD7E1BD8C177C301AA0322D02834485E8D6EA6B9D4E9B7D_1556086969573_Entity+-+Relationship+Diagram-Page-1-2.png" \* MERGEFORMATINET </w:instrText>
      </w:r>
      <w:r w:rsidRPr="00800919">
        <w:rPr>
          <w:rFonts w:ascii="Times New Roman" w:eastAsia="Times New Roman" w:hAnsi="Times New Roman" w:cs="Times New Roman"/>
        </w:rPr>
        <w:fldChar w:fldCharType="separate"/>
      </w:r>
      <w:r w:rsidRPr="00800919">
        <w:rPr>
          <w:noProof/>
        </w:rPr>
        <w:drawing>
          <wp:inline distT="0" distB="0" distL="0" distR="0" wp14:anchorId="5114A563" wp14:editId="2019B004">
            <wp:extent cx="5943600" cy="4298950"/>
            <wp:effectExtent l="0" t="0" r="0" b="6350"/>
            <wp:docPr id="10" name="Picture 10" descr="https://paper-attachments.dropbox.com/s_1CCFB98458A15356ACD7E1BD8C177C301AA0322D02834485E8D6EA6B9D4E9B7D_1556086969573_Entity+-+Relationship+Diagram-P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per-attachments.dropbox.com/s_1CCFB98458A15356ACD7E1BD8C177C301AA0322D02834485E8D6EA6B9D4E9B7D_1556086969573_Entity+-+Relationship+Diagram-Page-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inline>
        </w:drawing>
      </w:r>
      <w:r w:rsidRPr="00800919">
        <w:rPr>
          <w:rFonts w:ascii="Times New Roman" w:eastAsia="Times New Roman" w:hAnsi="Times New Roman" w:cs="Times New Roman"/>
        </w:rPr>
        <w:fldChar w:fldCharType="end"/>
      </w:r>
      <w:r>
        <w:rPr>
          <w:rFonts w:ascii="Times New Roman" w:eastAsia="Times New Roman" w:hAnsi="Times New Roman" w:cs="Times New Roman"/>
        </w:rPr>
        <w:br/>
      </w:r>
      <w:r>
        <w:rPr>
          <w:rFonts w:ascii="Times New Roman" w:eastAsia="Times New Roman" w:hAnsi="Times New Roman" w:cs="Times New Roman"/>
        </w:rPr>
        <w:br/>
      </w:r>
    </w:p>
    <w:p w14:paraId="71C2FED7" w14:textId="77777777" w:rsidR="0087344A" w:rsidRDefault="0087344A">
      <w:pPr>
        <w:rPr>
          <w:rStyle w:val="Heading2Char"/>
          <w:lang w:val="vi-VN"/>
        </w:rPr>
      </w:pPr>
      <w:r>
        <w:rPr>
          <w:rStyle w:val="Heading2Char"/>
          <w:lang w:val="vi-VN"/>
        </w:rPr>
        <w:br w:type="page"/>
      </w:r>
    </w:p>
    <w:p w14:paraId="3E2301A4" w14:textId="627E7FF5" w:rsidR="002D19C7" w:rsidRDefault="0087344A" w:rsidP="002D19C7">
      <w:pPr>
        <w:rPr>
          <w:rStyle w:val="Heading2Char"/>
        </w:rPr>
      </w:pPr>
      <w:r>
        <w:rPr>
          <w:rStyle w:val="Heading2Char"/>
          <w:lang w:val="vi-VN"/>
        </w:rPr>
        <w:lastRenderedPageBreak/>
        <w:t xml:space="preserve">2.4 </w:t>
      </w:r>
      <w:ins w:id="15" w:author="Hoan Nguyễn Công" w:date="2019-03-26T07:51:00Z">
        <w:r w:rsidR="002D19C7" w:rsidRPr="0087344A">
          <w:rPr>
            <w:rStyle w:val="Heading2Char"/>
          </w:rPr>
          <w:t>Sơ đồ lớp ở mức phân tích (Class diagram)</w:t>
        </w:r>
      </w:ins>
    </w:p>
    <w:p w14:paraId="23BB0A4A" w14:textId="598690D9" w:rsidR="0087344A" w:rsidRPr="0087344A" w:rsidRDefault="0087344A" w:rsidP="002D19C7">
      <w:pPr>
        <w:rPr>
          <w:rStyle w:val="Heading2Char"/>
        </w:rPr>
      </w:pPr>
      <w:r>
        <w:rPr>
          <w:noProof/>
        </w:rPr>
        <w:drawing>
          <wp:inline distT="0" distB="0" distL="0" distR="0" wp14:anchorId="1A6FB81D" wp14:editId="6D348F6D">
            <wp:extent cx="6059962" cy="502005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524" cy="5023835"/>
                    </a:xfrm>
                    <a:prstGeom prst="rect">
                      <a:avLst/>
                    </a:prstGeom>
                    <a:noFill/>
                    <a:ln>
                      <a:noFill/>
                    </a:ln>
                  </pic:spPr>
                </pic:pic>
              </a:graphicData>
            </a:graphic>
          </wp:inline>
        </w:drawing>
      </w:r>
    </w:p>
    <w:p w14:paraId="3ED641DA" w14:textId="77777777" w:rsidR="002D19C7" w:rsidRPr="002D19C7" w:rsidRDefault="002D19C7" w:rsidP="002D19C7"/>
    <w:p w14:paraId="0F39B480" w14:textId="21279D4A" w:rsidR="0087344A" w:rsidRDefault="0087344A">
      <w:pPr>
        <w:rPr>
          <w:lang w:val="vi-VN"/>
        </w:rPr>
      </w:pPr>
      <w:r>
        <w:rPr>
          <w:lang w:val="vi-VN"/>
        </w:rPr>
        <w:br w:type="page"/>
      </w:r>
    </w:p>
    <w:p w14:paraId="6A168488" w14:textId="0E353D0A" w:rsidR="0087344A" w:rsidRDefault="0087344A" w:rsidP="0087344A">
      <w:pPr>
        <w:pStyle w:val="Heading1"/>
        <w:spacing w:line="360" w:lineRule="auto"/>
        <w:rPr>
          <w:lang w:val="vi-VN"/>
        </w:rPr>
      </w:pPr>
      <w:r>
        <w:rPr>
          <w:lang w:val="vi-VN"/>
        </w:rPr>
        <w:lastRenderedPageBreak/>
        <w:t>CHƯƠNG 3: THIẾT KẾ</w:t>
      </w:r>
    </w:p>
    <w:p w14:paraId="2A2D96E3" w14:textId="388F8D5C" w:rsidR="0087344A" w:rsidRPr="0087344A" w:rsidRDefault="0087344A" w:rsidP="0087344A">
      <w:pPr>
        <w:pStyle w:val="Heading2"/>
        <w:rPr>
          <w:ins w:id="16" w:author="Hoan Nguyễn Công" w:date="2019-03-26T07:52:00Z"/>
        </w:rPr>
      </w:pPr>
      <w:r>
        <w:rPr>
          <w:lang w:val="vi-VN"/>
        </w:rPr>
        <w:t xml:space="preserve">1 </w:t>
      </w:r>
      <w:ins w:id="17" w:author="Hoan Nguyễn Công" w:date="2019-03-26T07:52:00Z">
        <w:r w:rsidRPr="0087344A">
          <w:t>Thiết kế kiến trúc</w:t>
        </w:r>
      </w:ins>
      <w:r w:rsidRPr="0087344A">
        <w:t xml:space="preserve"> Mô hình 3-layer (3 lớp)</w:t>
      </w:r>
    </w:p>
    <w:p w14:paraId="320254AA" w14:textId="77777777" w:rsidR="0087344A" w:rsidRDefault="0087344A" w:rsidP="0087344A">
      <w:r>
        <w:rPr>
          <w:noProof/>
        </w:rPr>
        <w:drawing>
          <wp:inline distT="0" distB="0" distL="0" distR="0" wp14:anchorId="69393A31" wp14:editId="537A5506">
            <wp:extent cx="5939155" cy="2867025"/>
            <wp:effectExtent l="0" t="0" r="444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867025"/>
                    </a:xfrm>
                    <a:prstGeom prst="rect">
                      <a:avLst/>
                    </a:prstGeom>
                    <a:noFill/>
                    <a:ln>
                      <a:noFill/>
                    </a:ln>
                  </pic:spPr>
                </pic:pic>
              </a:graphicData>
            </a:graphic>
          </wp:inline>
        </w:drawing>
      </w:r>
    </w:p>
    <w:p w14:paraId="1E76BB34" w14:textId="77777777" w:rsidR="0087344A" w:rsidRDefault="0087344A" w:rsidP="0087344A"/>
    <w:p w14:paraId="4BF86B45" w14:textId="5CEE158C" w:rsidR="0087344A" w:rsidRPr="0087344A" w:rsidRDefault="0087344A" w:rsidP="0087344A">
      <w:pPr>
        <w:pStyle w:val="ListParagraph"/>
        <w:numPr>
          <w:ilvl w:val="0"/>
          <w:numId w:val="24"/>
        </w:numPr>
        <w:spacing w:after="240"/>
        <w:ind w:hanging="357"/>
      </w:pPr>
      <w:r w:rsidRPr="0087344A">
        <w:t>Presentation Layer (GUI): Lớp này có nhiệm vụ chính giao tiếp với người dùng. Nó gồm các thành phần giao diện (winform, web form,…) và thực hiện các công việc như nhập liệu, hiển thị dữ liêu, kiểm tra tính đúng đắn dữ liệu trước khi gọi lớp Business Logic Layer (BLL).</w:t>
      </w:r>
    </w:p>
    <w:p w14:paraId="14380472" w14:textId="5EBD9B68" w:rsidR="0087344A" w:rsidRPr="0087344A" w:rsidRDefault="0087344A" w:rsidP="0087344A">
      <w:pPr>
        <w:pStyle w:val="ListParagraph"/>
        <w:numPr>
          <w:ilvl w:val="0"/>
          <w:numId w:val="24"/>
        </w:numPr>
        <w:spacing w:after="240"/>
        <w:ind w:hanging="357"/>
      </w:pPr>
      <w:r w:rsidRPr="0087344A">
        <w:t>Business Logic Layer (BLL): Layer này phân ra 2 thành nhiệm vụ:</w:t>
      </w:r>
    </w:p>
    <w:p w14:paraId="440F3CBD" w14:textId="77777777" w:rsidR="0087344A" w:rsidRPr="0087344A" w:rsidRDefault="0087344A" w:rsidP="0087344A">
      <w:pPr>
        <w:pStyle w:val="ListParagraph"/>
        <w:numPr>
          <w:ilvl w:val="1"/>
          <w:numId w:val="24"/>
        </w:numPr>
        <w:spacing w:after="240"/>
        <w:ind w:hanging="357"/>
      </w:pPr>
      <w:r w:rsidRPr="0087344A">
        <w:t>Đây là nơi đáp ứng các yêu cầu thao tác dữ liệu của GUI layer, xử lý chính nguồn dữ liệu từ Presentation Layer trước khi truyền xuống Data Access Layer và lưu xuống hệ quản trị CSDL.</w:t>
      </w:r>
    </w:p>
    <w:p w14:paraId="179A08C3" w14:textId="77777777" w:rsidR="0087344A" w:rsidRPr="0087344A" w:rsidRDefault="0087344A" w:rsidP="0087344A">
      <w:pPr>
        <w:pStyle w:val="ListParagraph"/>
        <w:numPr>
          <w:ilvl w:val="1"/>
          <w:numId w:val="24"/>
        </w:numPr>
        <w:spacing w:after="240"/>
        <w:ind w:hanging="357"/>
      </w:pPr>
      <w:r w:rsidRPr="0087344A">
        <w:t>Đây còn là nơi kiểm tra các ràng buộc, tính toàn vẹn và hợp lệ dữ liệu, thực hiện tính toán và xử lý các yêu cầu nghiệp vụ, trước khi trả kết quả về Presentation Layer.</w:t>
      </w:r>
    </w:p>
    <w:p w14:paraId="0B4EDC1D" w14:textId="1A70AB30" w:rsidR="0087344A" w:rsidRPr="0087344A" w:rsidRDefault="0087344A" w:rsidP="0087344A">
      <w:pPr>
        <w:pStyle w:val="ListParagraph"/>
        <w:numPr>
          <w:ilvl w:val="0"/>
          <w:numId w:val="24"/>
        </w:numPr>
        <w:spacing w:after="240"/>
        <w:ind w:hanging="357"/>
      </w:pPr>
      <w:r w:rsidRPr="0087344A">
        <w:t>Data Access Layer (DAL): Lớp này có chức năng giao tiếp với hệ quản trị CSDL như thực hiện các công việc liên quan đến lưu trữ và truy vấn dữ liệu (tìm kiếm, thêm, xóa, sửa ...).</w:t>
      </w:r>
    </w:p>
    <w:p w14:paraId="6B5EEBA5" w14:textId="77777777" w:rsidR="0087344A" w:rsidRPr="0087344A" w:rsidRDefault="0087344A" w:rsidP="0087344A">
      <w:pPr>
        <w:rPr>
          <w:rStyle w:val="Strong"/>
        </w:rPr>
      </w:pPr>
      <w:r w:rsidRPr="0087344A">
        <w:rPr>
          <w:rStyle w:val="Strong"/>
        </w:rPr>
        <w:t>Ưu điểm</w:t>
      </w:r>
    </w:p>
    <w:p w14:paraId="3383121A" w14:textId="77777777" w:rsidR="0087344A" w:rsidRDefault="0087344A" w:rsidP="0087344A">
      <w:pPr>
        <w:pStyle w:val="ListParagraph"/>
        <w:numPr>
          <w:ilvl w:val="0"/>
          <w:numId w:val="23"/>
        </w:numPr>
        <w:spacing w:after="160" w:line="259" w:lineRule="auto"/>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465A3E58" w14:textId="77777777" w:rsidR="0087344A" w:rsidRDefault="0087344A" w:rsidP="0087344A">
      <w:pPr>
        <w:pStyle w:val="ListParagraph"/>
        <w:numPr>
          <w:ilvl w:val="0"/>
          <w:numId w:val="23"/>
        </w:numPr>
        <w:spacing w:after="160" w:line="259" w:lineRule="auto"/>
      </w:pPr>
      <w: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0F169A14" w14:textId="77777777" w:rsidR="0087344A" w:rsidRDefault="0087344A" w:rsidP="0087344A">
      <w:pPr>
        <w:pStyle w:val="ListParagraph"/>
        <w:numPr>
          <w:ilvl w:val="0"/>
          <w:numId w:val="23"/>
        </w:numPr>
        <w:spacing w:after="160" w:line="259" w:lineRule="auto"/>
      </w:pPr>
      <w: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71219827" w14:textId="77777777" w:rsidR="0087344A" w:rsidRDefault="0087344A" w:rsidP="0087344A">
      <w:pPr>
        <w:pStyle w:val="ListParagraph"/>
        <w:numPr>
          <w:ilvl w:val="0"/>
          <w:numId w:val="23"/>
        </w:numPr>
        <w:spacing w:after="160" w:line="259" w:lineRule="auto"/>
      </w:pPr>
      <w:r>
        <w:lastRenderedPageBreak/>
        <w:t>Dễ bàn giao. Nếu mọi người đều theo một quy chuẩn đã được định sẵn, thì công việc bàn giao, tương tác với nhau sẽ dễ dàng hơn và tiết kiệm được nhiều thời gian.</w:t>
      </w:r>
    </w:p>
    <w:p w14:paraId="30D6F46C" w14:textId="77777777" w:rsidR="0087344A" w:rsidRDefault="0087344A" w:rsidP="0087344A">
      <w:pPr>
        <w:pStyle w:val="ListParagraph"/>
        <w:numPr>
          <w:ilvl w:val="0"/>
          <w:numId w:val="23"/>
        </w:numPr>
        <w:spacing w:after="160" w:line="259" w:lineRule="auto"/>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416BAE92" w14:textId="77777777" w:rsidR="0087344A" w:rsidRDefault="0087344A" w:rsidP="0087344A">
      <w:pPr>
        <w:rPr>
          <w:ins w:id="18" w:author="Hoan Nguyễn Công" w:date="2019-03-26T07:52:00Z"/>
        </w:rPr>
      </w:pPr>
    </w:p>
    <w:p w14:paraId="4FD3BD9B" w14:textId="70B0475A" w:rsidR="0087344A" w:rsidRPr="0087344A" w:rsidRDefault="0087344A" w:rsidP="0087344A">
      <w:pPr>
        <w:pStyle w:val="Heading2"/>
      </w:pPr>
      <w:r>
        <w:rPr>
          <w:lang w:val="vi-VN"/>
        </w:rPr>
        <w:t xml:space="preserve">2. </w:t>
      </w:r>
      <w:r w:rsidRPr="0087344A">
        <w:t>Thiết kế giao diện</w:t>
      </w:r>
    </w:p>
    <w:p w14:paraId="091DB908" w14:textId="1A3FB3D5" w:rsidR="0087344A" w:rsidRPr="0087344A" w:rsidRDefault="0087344A" w:rsidP="0087344A">
      <w:pPr>
        <w:pStyle w:val="Heading3"/>
      </w:pPr>
      <w:r>
        <w:rPr>
          <w:lang w:val="vi-VN"/>
        </w:rPr>
        <w:t xml:space="preserve">2.1 </w:t>
      </w:r>
      <w:r w:rsidRPr="0087344A">
        <w:t>Sơ đồ liên kết màn hình</w:t>
      </w:r>
    </w:p>
    <w:p w14:paraId="54501397" w14:textId="77777777" w:rsidR="0087344A" w:rsidRDefault="0087344A" w:rsidP="00A01C26">
      <w:r>
        <w:rPr>
          <w:noProof/>
        </w:rPr>
        <w:drawing>
          <wp:inline distT="0" distB="0" distL="0" distR="0" wp14:anchorId="171C9E40" wp14:editId="77CDAAC9">
            <wp:extent cx="5949219" cy="5802489"/>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king Screen.png"/>
                    <pic:cNvPicPr/>
                  </pic:nvPicPr>
                  <pic:blipFill>
                    <a:blip r:embed="rId19">
                      <a:extLst>
                        <a:ext uri="{28A0092B-C50C-407E-A947-70E740481C1C}">
                          <a14:useLocalDpi xmlns:a14="http://schemas.microsoft.com/office/drawing/2010/main" val="0"/>
                        </a:ext>
                      </a:extLst>
                    </a:blip>
                    <a:stretch>
                      <a:fillRect/>
                    </a:stretch>
                  </pic:blipFill>
                  <pic:spPr>
                    <a:xfrm>
                      <a:off x="0" y="0"/>
                      <a:ext cx="5953200" cy="5806372"/>
                    </a:xfrm>
                    <a:prstGeom prst="rect">
                      <a:avLst/>
                    </a:prstGeom>
                  </pic:spPr>
                </pic:pic>
              </a:graphicData>
            </a:graphic>
          </wp:inline>
        </w:drawing>
      </w:r>
    </w:p>
    <w:p w14:paraId="1F0C5DBA" w14:textId="77777777" w:rsidR="0087344A" w:rsidRDefault="0087344A" w:rsidP="0087344A"/>
    <w:p w14:paraId="38746231" w14:textId="58E474C8" w:rsidR="0087344A" w:rsidRDefault="0087344A">
      <w:r>
        <w:br w:type="page"/>
      </w:r>
    </w:p>
    <w:p w14:paraId="4F610AF3" w14:textId="77777777" w:rsidR="0087344A" w:rsidRDefault="0087344A" w:rsidP="0087344A">
      <w:pPr>
        <w:pStyle w:val="ListParagraph"/>
        <w:ind w:left="1080"/>
      </w:pPr>
    </w:p>
    <w:p w14:paraId="54B21876" w14:textId="46B3CB70" w:rsidR="0087344A" w:rsidRDefault="0087344A" w:rsidP="0087344A">
      <w:pPr>
        <w:pStyle w:val="Heading3"/>
        <w:rPr>
          <w:lang w:val="vi-VN"/>
        </w:rPr>
      </w:pPr>
      <w:r w:rsidRPr="0087344A">
        <w:t>2.2  Danh sách màn hình và chức năng</w:t>
      </w:r>
    </w:p>
    <w:p w14:paraId="7A90511D" w14:textId="77777777" w:rsidR="0087344A" w:rsidRPr="0087344A" w:rsidRDefault="0087344A" w:rsidP="0087344A">
      <w:pPr>
        <w:rPr>
          <w:ins w:id="19" w:author="Lê Si Lắc" w:date="2019-06-02T11:24:00Z"/>
          <w:lang w:val="vi-VN"/>
        </w:rPr>
      </w:pPr>
    </w:p>
    <w:tbl>
      <w:tblPr>
        <w:tblStyle w:val="GridTable4-Accent5"/>
        <w:tblW w:w="0" w:type="auto"/>
        <w:tblLook w:val="06A0" w:firstRow="1" w:lastRow="0" w:firstColumn="1" w:lastColumn="0" w:noHBand="1" w:noVBand="1"/>
      </w:tblPr>
      <w:tblGrid>
        <w:gridCol w:w="2697"/>
        <w:gridCol w:w="6313"/>
      </w:tblGrid>
      <w:tr w:rsidR="0087344A" w:rsidRPr="0087344A" w14:paraId="08DB5216" w14:textId="77777777" w:rsidTr="00873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F6144C0" w14:textId="77777777" w:rsidR="0087344A" w:rsidRPr="0087344A" w:rsidRDefault="0087344A" w:rsidP="00CC1781">
            <w:r w:rsidRPr="0087344A">
              <w:t>Danh sách màn hình</w:t>
            </w:r>
          </w:p>
        </w:tc>
        <w:tc>
          <w:tcPr>
            <w:tcW w:w="6565" w:type="dxa"/>
          </w:tcPr>
          <w:p w14:paraId="61976A71" w14:textId="77777777" w:rsidR="0087344A" w:rsidRPr="0087344A" w:rsidRDefault="0087344A" w:rsidP="00CC1781">
            <w:pPr>
              <w:cnfStyle w:val="100000000000" w:firstRow="1" w:lastRow="0" w:firstColumn="0" w:lastColumn="0" w:oddVBand="0" w:evenVBand="0" w:oddHBand="0" w:evenHBand="0" w:firstRowFirstColumn="0" w:firstRowLastColumn="0" w:lastRowFirstColumn="0" w:lastRowLastColumn="0"/>
            </w:pPr>
            <w:r w:rsidRPr="0087344A">
              <w:t>Chức năng</w:t>
            </w:r>
          </w:p>
        </w:tc>
      </w:tr>
      <w:tr w:rsidR="0087344A" w:rsidRPr="0087344A" w14:paraId="7B81E584"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60E8D215" w14:textId="77777777" w:rsidR="0087344A" w:rsidRPr="0087344A" w:rsidRDefault="0087344A" w:rsidP="00CC1781">
            <w:r w:rsidRPr="0087344A">
              <w:t>Đăng nhập</w:t>
            </w:r>
          </w:p>
        </w:tc>
        <w:tc>
          <w:tcPr>
            <w:tcW w:w="6565" w:type="dxa"/>
          </w:tcPr>
          <w:p w14:paraId="5ED06364"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Kiểm tra tính hợp lệ của tài khoản trước khi truy nhập vào phần mềm.</w:t>
            </w:r>
          </w:p>
        </w:tc>
      </w:tr>
      <w:tr w:rsidR="0087344A" w:rsidRPr="0087344A" w14:paraId="4A30F09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14EF243" w14:textId="77777777" w:rsidR="0087344A" w:rsidRPr="0087344A" w:rsidRDefault="0087344A" w:rsidP="00CC1781">
            <w:r w:rsidRPr="0087344A">
              <w:t>Trang chủ</w:t>
            </w:r>
          </w:p>
        </w:tc>
        <w:tc>
          <w:tcPr>
            <w:tcW w:w="6565" w:type="dxa"/>
          </w:tcPr>
          <w:p w14:paraId="0CB0D12E"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Cung cấp giao diện cho người dùng tương tác với các chức năng của </w:t>
            </w:r>
          </w:p>
          <w:p w14:paraId="76558735"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chương trình bao gồm: quản lí, bệnh nhân, báo cáo.</w:t>
            </w:r>
          </w:p>
        </w:tc>
      </w:tr>
      <w:tr w:rsidR="0087344A" w:rsidRPr="0087344A" w14:paraId="03F97BB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528BBAAF" w14:textId="77777777" w:rsidR="0087344A" w:rsidRPr="0087344A" w:rsidRDefault="0087344A" w:rsidP="00CC1781">
            <w:r w:rsidRPr="0087344A">
              <w:t>Bệnh nhân</w:t>
            </w:r>
          </w:p>
        </w:tc>
        <w:tc>
          <w:tcPr>
            <w:tcW w:w="6565" w:type="dxa"/>
          </w:tcPr>
          <w:p w14:paraId="5585AAE2"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Cung cấp chức năng trong việc xử lí các tác vụ liên quan đến bệnh nhân: </w:t>
            </w:r>
            <w:r w:rsidRPr="0087344A">
              <w:rPr>
                <w:b/>
              </w:rPr>
              <w:t>nhập thông tin, tìm kiếm, lập phiếu bệnh và hóa đơn.</w:t>
            </w:r>
          </w:p>
        </w:tc>
      </w:tr>
      <w:tr w:rsidR="0087344A" w:rsidRPr="0087344A" w14:paraId="6E1B6A2C"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50CE11F" w14:textId="77777777" w:rsidR="0087344A" w:rsidRPr="0087344A" w:rsidRDefault="0087344A" w:rsidP="00CC1781">
            <w:r w:rsidRPr="0087344A">
              <w:t>Thông tin bệnh nhân</w:t>
            </w:r>
          </w:p>
        </w:tc>
        <w:tc>
          <w:tcPr>
            <w:tcW w:w="6565" w:type="dxa"/>
          </w:tcPr>
          <w:p w14:paraId="2A25257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chức năng </w:t>
            </w:r>
            <w:r w:rsidRPr="0087344A">
              <w:rPr>
                <w:b/>
              </w:rPr>
              <w:t>thêm, xóa, sửa</w:t>
            </w:r>
            <w:r w:rsidRPr="0087344A">
              <w:t xml:space="preserve"> thông tin bệnh nhân (</w:t>
            </w:r>
            <w:r w:rsidRPr="0087344A">
              <w:rPr>
                <w:i/>
              </w:rPr>
              <w:t>bao gồm: tên, số điện thoại, giới tính, ngày sinh, địa chỉ và ghi chú</w:t>
            </w:r>
            <w:r w:rsidRPr="0087344A">
              <w:t>) thông qua việc cung cấp dữ liệu vào các trường nhập dữ liệu.</w:t>
            </w:r>
          </w:p>
        </w:tc>
      </w:tr>
      <w:tr w:rsidR="0087344A" w:rsidRPr="0087344A" w14:paraId="326DA45C"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2CC5044F" w14:textId="77777777" w:rsidR="0087344A" w:rsidRPr="0087344A" w:rsidRDefault="0087344A" w:rsidP="00CC1781">
            <w:r w:rsidRPr="0087344A">
              <w:t>Tìm kiếm bệnh nhân</w:t>
            </w:r>
          </w:p>
        </w:tc>
        <w:tc>
          <w:tcPr>
            <w:tcW w:w="6565" w:type="dxa"/>
          </w:tcPr>
          <w:p w14:paraId="1D431AF3"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i/>
              </w:rPr>
            </w:pPr>
            <w:r w:rsidRPr="0087344A">
              <w:t xml:space="preserve">Thực hiện chức năg </w:t>
            </w:r>
            <w:r w:rsidRPr="0087344A">
              <w:rPr>
                <w:b/>
              </w:rPr>
              <w:t xml:space="preserve">tìm kiếm </w:t>
            </w:r>
            <w:r w:rsidRPr="0087344A">
              <w:t xml:space="preserve">thông qua </w:t>
            </w:r>
            <w:r w:rsidRPr="0087344A">
              <w:rPr>
                <w:i/>
              </w:rPr>
              <w:t>mã bệnh nhân, tên và số điện thoại.</w:t>
            </w:r>
          </w:p>
        </w:tc>
      </w:tr>
      <w:tr w:rsidR="0087344A" w:rsidRPr="0087344A" w14:paraId="7DACFA21"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33472D39" w14:textId="77777777" w:rsidR="0087344A" w:rsidRPr="0087344A" w:rsidRDefault="0087344A" w:rsidP="00CC1781">
            <w:r w:rsidRPr="0087344A">
              <w:t>Phiếu bệnh</w:t>
            </w:r>
          </w:p>
        </w:tc>
        <w:tc>
          <w:tcPr>
            <w:tcW w:w="6565" w:type="dxa"/>
          </w:tcPr>
          <w:p w14:paraId="4C9EA857"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chức năng </w:t>
            </w:r>
            <w:r w:rsidRPr="0087344A">
              <w:rPr>
                <w:b/>
              </w:rPr>
              <w:t>thêm, xóa, sửa</w:t>
            </w:r>
            <w:r w:rsidRPr="0087344A">
              <w:t xml:space="preserve"> phiếu bệnh (</w:t>
            </w:r>
            <w:r w:rsidRPr="0087344A">
              <w:rPr>
                <w:i/>
              </w:rPr>
              <w:t>bao gồm tên, dấu hiệu bệnh, loại bệnh, ngày khám, người lập phiếu bệnh</w:t>
            </w:r>
            <w:r w:rsidRPr="0087344A">
              <w:t>)</w:t>
            </w:r>
          </w:p>
        </w:tc>
      </w:tr>
      <w:tr w:rsidR="0087344A" w:rsidRPr="0087344A" w14:paraId="4FE80C62"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7004ACBC" w14:textId="77777777" w:rsidR="0087344A" w:rsidRPr="0087344A" w:rsidRDefault="0087344A" w:rsidP="00CC1781">
            <w:r w:rsidRPr="0087344A">
              <w:t>Hóa đơn</w:t>
            </w:r>
          </w:p>
        </w:tc>
        <w:tc>
          <w:tcPr>
            <w:tcW w:w="6565" w:type="dxa"/>
          </w:tcPr>
          <w:p w14:paraId="7E63A61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Thực hiện chức nănng xuất hóa đơn cho bệnh nhân bao gồm các thông tin: </w:t>
            </w:r>
            <w:r w:rsidRPr="0087344A">
              <w:rPr>
                <w:b/>
              </w:rPr>
              <w:t>tên bệnh nhân, loại bệnh, triêu chứng, toa thuốc, ngày khám.</w:t>
            </w:r>
          </w:p>
        </w:tc>
      </w:tr>
      <w:tr w:rsidR="0087344A" w:rsidRPr="0087344A" w14:paraId="55F42D7B"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42FFCD2" w14:textId="77777777" w:rsidR="0087344A" w:rsidRPr="0087344A" w:rsidRDefault="0087344A" w:rsidP="00CC1781">
            <w:r w:rsidRPr="0087344A">
              <w:t>Quản lí</w:t>
            </w:r>
          </w:p>
        </w:tc>
        <w:tc>
          <w:tcPr>
            <w:tcW w:w="6565" w:type="dxa"/>
          </w:tcPr>
          <w:p w14:paraId="1002C960"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Cung cấp giao diện cho người dùng lựa chọn những chức năng liên quan gồm có: </w:t>
            </w:r>
            <w:r w:rsidRPr="0087344A">
              <w:rPr>
                <w:b/>
              </w:rPr>
              <w:t>quản lí thuốc, quản lí bệnh và quản lí danh sách khám bệnh.</w:t>
            </w:r>
          </w:p>
        </w:tc>
      </w:tr>
      <w:tr w:rsidR="0087344A" w:rsidRPr="0087344A" w14:paraId="1AA1E56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1381BE13" w14:textId="77777777" w:rsidR="0087344A" w:rsidRPr="0087344A" w:rsidRDefault="0087344A" w:rsidP="00CC1781">
            <w:r w:rsidRPr="0087344A">
              <w:t>Quản lí thuốc</w:t>
            </w:r>
          </w:p>
        </w:tc>
        <w:tc>
          <w:tcPr>
            <w:tcW w:w="6565" w:type="dxa"/>
          </w:tcPr>
          <w:p w14:paraId="73659213"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việc xây dựng hệ thống dữ liệu về thuốc cho bệnh viện thông qua các thao tác </w:t>
            </w:r>
            <w:r w:rsidRPr="0087344A">
              <w:rPr>
                <w:b/>
              </w:rPr>
              <w:t>thêm, xóa, sửa</w:t>
            </w:r>
            <w:r w:rsidRPr="0087344A">
              <w:t xml:space="preserve"> với các thông tin về thuốc gồm tên thuốc (</w:t>
            </w:r>
            <w:r w:rsidRPr="0087344A">
              <w:rPr>
                <w:i/>
              </w:rPr>
              <w:t>liều</w:t>
            </w:r>
            <w:r w:rsidRPr="0087344A">
              <w:t xml:space="preserve"> </w:t>
            </w:r>
            <w:r w:rsidRPr="0087344A">
              <w:rPr>
                <w:i/>
              </w:rPr>
              <w:t>lượng đính kèm</w:t>
            </w:r>
            <w:r w:rsidRPr="0087344A">
              <w:t>), đơn vị, cách thức sử dụng và giá tiền.</w:t>
            </w:r>
          </w:p>
        </w:tc>
      </w:tr>
      <w:tr w:rsidR="0087344A" w:rsidRPr="0087344A" w14:paraId="0ACF4D33"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FEB709F" w14:textId="77777777" w:rsidR="0087344A" w:rsidRPr="0087344A" w:rsidRDefault="0087344A" w:rsidP="00CC1781">
            <w:r w:rsidRPr="0087344A">
              <w:t>Quản lí bệnh</w:t>
            </w:r>
          </w:p>
        </w:tc>
        <w:tc>
          <w:tcPr>
            <w:tcW w:w="6565" w:type="dxa"/>
          </w:tcPr>
          <w:p w14:paraId="164C5E6E"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 xml:space="preserve">Thực hiện việc xây dựng hệ thống dữ liệu về bệnh cho bệnh viện thông qua các thao tác </w:t>
            </w:r>
            <w:r w:rsidRPr="0087344A">
              <w:rPr>
                <w:b/>
              </w:rPr>
              <w:t>thêm, xóa, sửa</w:t>
            </w:r>
            <w:r w:rsidRPr="0087344A">
              <w:t xml:space="preserve"> với các thông tin về bệnh gồm tên bệnh, triêu chứng.</w:t>
            </w:r>
          </w:p>
        </w:tc>
      </w:tr>
      <w:tr w:rsidR="0087344A" w:rsidRPr="0087344A" w14:paraId="6BDC94B1"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DD14996" w14:textId="77777777" w:rsidR="0087344A" w:rsidRPr="0087344A" w:rsidRDefault="0087344A" w:rsidP="00CC1781">
            <w:r w:rsidRPr="0087344A">
              <w:t>Quản lí danh sách khám bệnh</w:t>
            </w:r>
          </w:p>
        </w:tc>
        <w:tc>
          <w:tcPr>
            <w:tcW w:w="6565" w:type="dxa"/>
          </w:tcPr>
          <w:p w14:paraId="7100D1D6"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Lập danh sách thứ tự các lượt khám bệnh.</w:t>
            </w:r>
          </w:p>
          <w:p w14:paraId="477EF07C"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p>
        </w:tc>
      </w:tr>
      <w:tr w:rsidR="0087344A" w:rsidRPr="0087344A" w14:paraId="2631D233"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08414DBB" w14:textId="77777777" w:rsidR="0087344A" w:rsidRPr="0087344A" w:rsidRDefault="0087344A" w:rsidP="00CC1781">
            <w:r w:rsidRPr="0087344A">
              <w:t>Thiết đặt phí khám bệnh</w:t>
            </w:r>
          </w:p>
        </w:tc>
        <w:tc>
          <w:tcPr>
            <w:tcW w:w="6565" w:type="dxa"/>
          </w:tcPr>
          <w:p w14:paraId="4C4FA320"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Người dùng lựa chọn giá tiền khám bệnh.</w:t>
            </w:r>
          </w:p>
        </w:tc>
      </w:tr>
      <w:tr w:rsidR="0087344A" w:rsidRPr="0087344A" w14:paraId="0FA19626"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6059C49E" w14:textId="77777777" w:rsidR="0087344A" w:rsidRPr="0087344A" w:rsidRDefault="0087344A" w:rsidP="00CC1781">
            <w:r w:rsidRPr="0087344A">
              <w:t>Báo cáo</w:t>
            </w:r>
          </w:p>
        </w:tc>
        <w:tc>
          <w:tcPr>
            <w:tcW w:w="6565" w:type="dxa"/>
          </w:tcPr>
          <w:p w14:paraId="6ED8D649"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rPr>
                <w:b/>
              </w:rPr>
            </w:pPr>
            <w:r w:rsidRPr="0087344A">
              <w:t xml:space="preserve">Cung cấp giao diện cho người dùng lựa chọn những chức năng liên quan gồm: </w:t>
            </w:r>
            <w:r w:rsidRPr="0087344A">
              <w:rPr>
                <w:b/>
              </w:rPr>
              <w:t>báo cáo tài chính, báo cáo thuốc.</w:t>
            </w:r>
          </w:p>
        </w:tc>
      </w:tr>
      <w:tr w:rsidR="0087344A" w:rsidRPr="0087344A" w14:paraId="57D0D498"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4509EB5F" w14:textId="77777777" w:rsidR="0087344A" w:rsidRPr="0087344A" w:rsidRDefault="0087344A" w:rsidP="00CC1781">
            <w:r w:rsidRPr="0087344A">
              <w:t>Báo cáo tài chính</w:t>
            </w:r>
          </w:p>
        </w:tc>
        <w:tc>
          <w:tcPr>
            <w:tcW w:w="6565" w:type="dxa"/>
          </w:tcPr>
          <w:p w14:paraId="289784DD"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Báo cáo tổng thu của từng ngày theo tháng mà người dùng lựa chọn.</w:t>
            </w:r>
          </w:p>
        </w:tc>
      </w:tr>
      <w:tr w:rsidR="0087344A" w:rsidRPr="0087344A" w14:paraId="5880788E" w14:textId="77777777" w:rsidTr="0087344A">
        <w:tc>
          <w:tcPr>
            <w:cnfStyle w:val="001000000000" w:firstRow="0" w:lastRow="0" w:firstColumn="1" w:lastColumn="0" w:oddVBand="0" w:evenVBand="0" w:oddHBand="0" w:evenHBand="0" w:firstRowFirstColumn="0" w:firstRowLastColumn="0" w:lastRowFirstColumn="0" w:lastRowLastColumn="0"/>
            <w:tcW w:w="2785" w:type="dxa"/>
          </w:tcPr>
          <w:p w14:paraId="0178C1E9" w14:textId="77777777" w:rsidR="0087344A" w:rsidRPr="0087344A" w:rsidRDefault="0087344A" w:rsidP="00CC1781">
            <w:r w:rsidRPr="0087344A">
              <w:t>Báo cáo thuốc</w:t>
            </w:r>
          </w:p>
        </w:tc>
        <w:tc>
          <w:tcPr>
            <w:tcW w:w="6565" w:type="dxa"/>
          </w:tcPr>
          <w:p w14:paraId="10B3B055" w14:textId="77777777" w:rsidR="0087344A" w:rsidRPr="0087344A" w:rsidRDefault="0087344A" w:rsidP="00CC1781">
            <w:pPr>
              <w:cnfStyle w:val="000000000000" w:firstRow="0" w:lastRow="0" w:firstColumn="0" w:lastColumn="0" w:oddVBand="0" w:evenVBand="0" w:oddHBand="0" w:evenHBand="0" w:firstRowFirstColumn="0" w:firstRowLastColumn="0" w:lastRowFirstColumn="0" w:lastRowLastColumn="0"/>
            </w:pPr>
            <w:r w:rsidRPr="0087344A">
              <w:t>Báo cáo số lần sử dụng thuốc, số lượng theo tháng mà người dùng lựa chọn.</w:t>
            </w:r>
          </w:p>
        </w:tc>
      </w:tr>
    </w:tbl>
    <w:p w14:paraId="539DD675" w14:textId="239CC834" w:rsidR="00CC1781" w:rsidRDefault="00CC1781" w:rsidP="0087344A">
      <w:pPr>
        <w:pStyle w:val="ListParagraph"/>
        <w:numPr>
          <w:ilvl w:val="0"/>
          <w:numId w:val="18"/>
        </w:numPr>
        <w:spacing w:after="160" w:line="259" w:lineRule="auto"/>
        <w:rPr>
          <w:b/>
          <w:bCs/>
          <w:color w:val="FFFFFF" w:themeColor="background1"/>
        </w:rPr>
      </w:pPr>
    </w:p>
    <w:p w14:paraId="50B92ADD" w14:textId="77777777" w:rsidR="00CC1781" w:rsidRDefault="00CC1781">
      <w:pPr>
        <w:rPr>
          <w:b/>
          <w:bCs/>
          <w:color w:val="FFFFFF" w:themeColor="background1"/>
        </w:rPr>
      </w:pPr>
      <w:r>
        <w:rPr>
          <w:b/>
          <w:bCs/>
          <w:color w:val="FFFFFF" w:themeColor="background1"/>
        </w:rPr>
        <w:br w:type="page"/>
      </w:r>
    </w:p>
    <w:p w14:paraId="7C1097CF" w14:textId="419B5F58" w:rsidR="0087344A" w:rsidRDefault="00CC1781" w:rsidP="00CC1781">
      <w:pPr>
        <w:pStyle w:val="Heading3"/>
      </w:pPr>
      <w:r w:rsidRPr="00CC1781">
        <w:lastRenderedPageBreak/>
        <w:t>2.3 Mô tả chi tiết</w:t>
      </w:r>
    </w:p>
    <w:p w14:paraId="00A578CE" w14:textId="67183566" w:rsidR="00CC1781" w:rsidRDefault="00CC1781" w:rsidP="00CC1781"/>
    <w:p w14:paraId="497B1800" w14:textId="3906EC8C" w:rsidR="00CC1781" w:rsidRDefault="00CC1781" w:rsidP="00CC1781">
      <w:pPr>
        <w:pStyle w:val="ListBullet"/>
      </w:pPr>
      <w:r w:rsidRPr="00CC1781">
        <w:rPr>
          <w:b/>
          <w:bCs/>
        </w:rPr>
        <w:t>LogIn</w:t>
      </w:r>
      <w:r w:rsidRPr="00CC1781">
        <w:t xml:space="preserve"> (Kiểm tra tính hợp lệ của tài khoản trước khi truy nhập vào phần mềm)</w:t>
      </w:r>
    </w:p>
    <w:p w14:paraId="59AD93EB" w14:textId="77777777" w:rsidR="00A427CF" w:rsidRPr="00CC1781" w:rsidRDefault="00A427CF" w:rsidP="00A427CF">
      <w:pPr>
        <w:pStyle w:val="ListBullet"/>
        <w:numPr>
          <w:ilvl w:val="0"/>
          <w:numId w:val="0"/>
        </w:numPr>
      </w:pPr>
    </w:p>
    <w:p w14:paraId="5476B3BB" w14:textId="219C9E98" w:rsidR="00CC1781" w:rsidRPr="00A427CF" w:rsidRDefault="00CC1781" w:rsidP="00A427CF">
      <w:pPr>
        <w:pStyle w:val="Subtitle"/>
        <w:rPr>
          <w:b/>
          <w:bCs/>
          <w:color w:val="auto"/>
        </w:rPr>
      </w:pPr>
      <w:r w:rsidRPr="00A427CF">
        <w:rPr>
          <w:rStyle w:val="Strong"/>
          <w:color w:val="auto"/>
        </w:rPr>
        <w:t>GIAO DIỆN</w:t>
      </w:r>
    </w:p>
    <w:p w14:paraId="68D9E20D" w14:textId="77777777" w:rsidR="00CC1781" w:rsidRDefault="00CC1781" w:rsidP="00A427CF">
      <w:pPr>
        <w:pStyle w:val="ListParagraph"/>
        <w:ind w:left="0"/>
        <w:jc w:val="center"/>
        <w:rPr>
          <w:i/>
        </w:rPr>
      </w:pPr>
      <w:r>
        <w:rPr>
          <w:b/>
          <w:bCs/>
          <w:noProof/>
        </w:rPr>
        <w:drawing>
          <wp:inline distT="0" distB="0" distL="0" distR="0" wp14:anchorId="120E299E" wp14:editId="445F4919">
            <wp:extent cx="4800600" cy="2857500"/>
            <wp:effectExtent l="0" t="0" r="0" b="0"/>
            <wp:docPr id="1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9C1F3C1" w14:textId="77777777" w:rsidR="00CC1781" w:rsidRPr="00A427CF" w:rsidRDefault="00CC1781" w:rsidP="00CC1781">
      <w:pPr>
        <w:pStyle w:val="ListParagraph"/>
        <w:jc w:val="center"/>
        <w:rPr>
          <w:i/>
        </w:rPr>
      </w:pPr>
    </w:p>
    <w:p w14:paraId="103E602D" w14:textId="7F2F9C9A" w:rsidR="00CC1781" w:rsidRPr="00A427CF" w:rsidRDefault="00CC1781" w:rsidP="00A427CF">
      <w:pPr>
        <w:pStyle w:val="Subtitle"/>
        <w:rPr>
          <w:b/>
          <w:color w:val="auto"/>
        </w:rPr>
      </w:pPr>
      <w:r w:rsidRPr="00A427CF">
        <w:rPr>
          <w:rStyle w:val="Strong"/>
          <w:bCs w:val="0"/>
          <w:color w:val="auto"/>
        </w:rPr>
        <w:t>THÀNH PHẦN</w:t>
      </w:r>
    </w:p>
    <w:tbl>
      <w:tblPr>
        <w:tblStyle w:val="TableGrid"/>
        <w:tblW w:w="8664" w:type="dxa"/>
        <w:tblInd w:w="137" w:type="dxa"/>
        <w:tblLook w:val="04A0" w:firstRow="1" w:lastRow="0" w:firstColumn="1" w:lastColumn="0" w:noHBand="0" w:noVBand="1"/>
      </w:tblPr>
      <w:tblGrid>
        <w:gridCol w:w="625"/>
        <w:gridCol w:w="1553"/>
        <w:gridCol w:w="1405"/>
        <w:gridCol w:w="3361"/>
        <w:gridCol w:w="1720"/>
      </w:tblGrid>
      <w:tr w:rsidR="00CC1781" w14:paraId="1912BCD1" w14:textId="77777777" w:rsidTr="00A427CF">
        <w:tc>
          <w:tcPr>
            <w:tcW w:w="625" w:type="dxa"/>
          </w:tcPr>
          <w:p w14:paraId="43FC6B13" w14:textId="77777777" w:rsidR="00CC1781" w:rsidRDefault="00CC1781" w:rsidP="00CC1781">
            <w:pPr>
              <w:pStyle w:val="ListParagraph"/>
              <w:ind w:left="0"/>
              <w:rPr>
                <w:b/>
                <w:bCs/>
              </w:rPr>
            </w:pPr>
            <w:r>
              <w:rPr>
                <w:b/>
                <w:bCs/>
              </w:rPr>
              <w:t>STT</w:t>
            </w:r>
          </w:p>
        </w:tc>
        <w:tc>
          <w:tcPr>
            <w:tcW w:w="1553" w:type="dxa"/>
          </w:tcPr>
          <w:p w14:paraId="45A491BE" w14:textId="77777777" w:rsidR="00CC1781" w:rsidRDefault="00CC1781" w:rsidP="00CC1781">
            <w:pPr>
              <w:pStyle w:val="ListParagraph"/>
              <w:ind w:left="0"/>
              <w:jc w:val="center"/>
              <w:rPr>
                <w:b/>
                <w:bCs/>
              </w:rPr>
            </w:pPr>
            <w:r>
              <w:rPr>
                <w:b/>
                <w:bCs/>
              </w:rPr>
              <w:t>Tên control</w:t>
            </w:r>
          </w:p>
        </w:tc>
        <w:tc>
          <w:tcPr>
            <w:tcW w:w="1405" w:type="dxa"/>
          </w:tcPr>
          <w:p w14:paraId="5577F7B2" w14:textId="77777777" w:rsidR="00CC1781" w:rsidRDefault="00CC1781" w:rsidP="00CC1781">
            <w:pPr>
              <w:pStyle w:val="ListParagraph"/>
              <w:ind w:left="0"/>
              <w:jc w:val="center"/>
              <w:rPr>
                <w:b/>
                <w:bCs/>
              </w:rPr>
            </w:pPr>
            <w:r>
              <w:rPr>
                <w:b/>
                <w:bCs/>
              </w:rPr>
              <w:t>Loại control</w:t>
            </w:r>
          </w:p>
        </w:tc>
        <w:tc>
          <w:tcPr>
            <w:tcW w:w="3361" w:type="dxa"/>
          </w:tcPr>
          <w:p w14:paraId="7666410D" w14:textId="77777777" w:rsidR="00CC1781" w:rsidRDefault="00CC1781" w:rsidP="00CC1781">
            <w:pPr>
              <w:pStyle w:val="ListParagraph"/>
              <w:ind w:left="0"/>
              <w:jc w:val="center"/>
              <w:rPr>
                <w:b/>
                <w:bCs/>
              </w:rPr>
            </w:pPr>
            <w:r>
              <w:rPr>
                <w:b/>
                <w:bCs/>
              </w:rPr>
              <w:t>Chức năng</w:t>
            </w:r>
          </w:p>
        </w:tc>
        <w:tc>
          <w:tcPr>
            <w:tcW w:w="1720" w:type="dxa"/>
          </w:tcPr>
          <w:p w14:paraId="4BDA8450" w14:textId="77777777" w:rsidR="00CC1781" w:rsidRDefault="00CC1781" w:rsidP="00CC1781">
            <w:pPr>
              <w:pStyle w:val="ListParagraph"/>
              <w:ind w:left="0"/>
              <w:jc w:val="center"/>
              <w:rPr>
                <w:b/>
                <w:bCs/>
              </w:rPr>
            </w:pPr>
            <w:r>
              <w:rPr>
                <w:b/>
                <w:bCs/>
              </w:rPr>
              <w:t>Ghi chú</w:t>
            </w:r>
          </w:p>
        </w:tc>
      </w:tr>
      <w:tr w:rsidR="00CC1781" w14:paraId="0196BBF9" w14:textId="77777777" w:rsidTr="00A427CF">
        <w:tc>
          <w:tcPr>
            <w:tcW w:w="625" w:type="dxa"/>
          </w:tcPr>
          <w:p w14:paraId="7EE269E6" w14:textId="77777777" w:rsidR="00CC1781" w:rsidRDefault="00CC1781" w:rsidP="00CC1781">
            <w:pPr>
              <w:pStyle w:val="ListParagraph"/>
              <w:ind w:left="0"/>
              <w:rPr>
                <w:b/>
                <w:bCs/>
              </w:rPr>
            </w:pPr>
            <w:r>
              <w:rPr>
                <w:b/>
                <w:bCs/>
              </w:rPr>
              <w:t>1</w:t>
            </w:r>
          </w:p>
        </w:tc>
        <w:tc>
          <w:tcPr>
            <w:tcW w:w="1553" w:type="dxa"/>
          </w:tcPr>
          <w:p w14:paraId="4F05A3CD" w14:textId="77777777" w:rsidR="00CC1781" w:rsidRPr="00A9316E" w:rsidRDefault="00CC1781" w:rsidP="00CC1781">
            <w:pPr>
              <w:pStyle w:val="ListParagraph"/>
              <w:ind w:left="0"/>
              <w:rPr>
                <w:bCs/>
              </w:rPr>
            </w:pPr>
            <w:r>
              <w:rPr>
                <w:bCs/>
              </w:rPr>
              <w:t>Labelcontrol1</w:t>
            </w:r>
          </w:p>
        </w:tc>
        <w:tc>
          <w:tcPr>
            <w:tcW w:w="1405" w:type="dxa"/>
          </w:tcPr>
          <w:p w14:paraId="2669C412" w14:textId="77777777" w:rsidR="00CC1781" w:rsidRPr="00A9316E" w:rsidRDefault="00CC1781" w:rsidP="00CC1781">
            <w:pPr>
              <w:pStyle w:val="ListParagraph"/>
              <w:ind w:left="0"/>
              <w:rPr>
                <w:bCs/>
              </w:rPr>
            </w:pPr>
            <w:r>
              <w:rPr>
                <w:bCs/>
              </w:rPr>
              <w:t>Label</w:t>
            </w:r>
          </w:p>
        </w:tc>
        <w:tc>
          <w:tcPr>
            <w:tcW w:w="3361" w:type="dxa"/>
          </w:tcPr>
          <w:p w14:paraId="42939CCA" w14:textId="77777777" w:rsidR="00CC1781" w:rsidRPr="00A9316E" w:rsidRDefault="00CC1781" w:rsidP="00CC1781">
            <w:pPr>
              <w:pStyle w:val="ListParagraph"/>
              <w:ind w:left="0"/>
              <w:rPr>
                <w:bCs/>
              </w:rPr>
            </w:pPr>
            <w:r>
              <w:rPr>
                <w:bCs/>
              </w:rPr>
              <w:t>Hiển thị tên form.</w:t>
            </w:r>
          </w:p>
        </w:tc>
        <w:tc>
          <w:tcPr>
            <w:tcW w:w="1720" w:type="dxa"/>
          </w:tcPr>
          <w:p w14:paraId="33F2B857" w14:textId="77777777" w:rsidR="00CC1781" w:rsidRDefault="00CC1781" w:rsidP="00CC1781">
            <w:pPr>
              <w:pStyle w:val="ListParagraph"/>
              <w:ind w:left="0"/>
              <w:rPr>
                <w:b/>
                <w:bCs/>
              </w:rPr>
            </w:pPr>
          </w:p>
        </w:tc>
      </w:tr>
      <w:tr w:rsidR="00CC1781" w14:paraId="434EED6C" w14:textId="77777777" w:rsidTr="00A427CF">
        <w:tc>
          <w:tcPr>
            <w:tcW w:w="625" w:type="dxa"/>
          </w:tcPr>
          <w:p w14:paraId="0EB5F52F" w14:textId="77777777" w:rsidR="00CC1781" w:rsidRDefault="00CC1781" w:rsidP="00CC1781">
            <w:pPr>
              <w:pStyle w:val="ListParagraph"/>
              <w:ind w:left="0"/>
              <w:rPr>
                <w:b/>
                <w:bCs/>
              </w:rPr>
            </w:pPr>
            <w:r>
              <w:rPr>
                <w:b/>
                <w:bCs/>
              </w:rPr>
              <w:t>2</w:t>
            </w:r>
          </w:p>
        </w:tc>
        <w:tc>
          <w:tcPr>
            <w:tcW w:w="1553" w:type="dxa"/>
          </w:tcPr>
          <w:p w14:paraId="758BC89D" w14:textId="77777777" w:rsidR="00CC1781" w:rsidRPr="006E24ED" w:rsidRDefault="00CC1781" w:rsidP="00CC1781">
            <w:pPr>
              <w:pStyle w:val="ListParagraph"/>
              <w:ind w:left="0"/>
              <w:rPr>
                <w:bCs/>
              </w:rPr>
            </w:pPr>
            <w:r>
              <w:rPr>
                <w:bCs/>
              </w:rPr>
              <w:t>Label1</w:t>
            </w:r>
          </w:p>
        </w:tc>
        <w:tc>
          <w:tcPr>
            <w:tcW w:w="1405" w:type="dxa"/>
          </w:tcPr>
          <w:p w14:paraId="0E9C31C0" w14:textId="77777777" w:rsidR="00CC1781" w:rsidRDefault="00CC1781" w:rsidP="00CC1781">
            <w:pPr>
              <w:pStyle w:val="ListParagraph"/>
              <w:ind w:left="0"/>
              <w:rPr>
                <w:b/>
                <w:bCs/>
              </w:rPr>
            </w:pPr>
            <w:r>
              <w:rPr>
                <w:bCs/>
              </w:rPr>
              <w:t>Label</w:t>
            </w:r>
          </w:p>
        </w:tc>
        <w:tc>
          <w:tcPr>
            <w:tcW w:w="3361" w:type="dxa"/>
          </w:tcPr>
          <w:p w14:paraId="192D549D" w14:textId="77777777" w:rsidR="00CC1781" w:rsidRPr="006E24ED" w:rsidRDefault="00CC1781" w:rsidP="00CC1781">
            <w:pPr>
              <w:pStyle w:val="ListParagraph"/>
              <w:ind w:left="0"/>
              <w:rPr>
                <w:bCs/>
              </w:rPr>
            </w:pPr>
            <w:r>
              <w:rPr>
                <w:bCs/>
              </w:rPr>
              <w:t>Hiển thị “name”.</w:t>
            </w:r>
          </w:p>
        </w:tc>
        <w:tc>
          <w:tcPr>
            <w:tcW w:w="1720" w:type="dxa"/>
          </w:tcPr>
          <w:p w14:paraId="7B13D7E9" w14:textId="77777777" w:rsidR="00CC1781" w:rsidRDefault="00CC1781" w:rsidP="00CC1781">
            <w:pPr>
              <w:pStyle w:val="ListParagraph"/>
              <w:ind w:left="0"/>
              <w:rPr>
                <w:b/>
                <w:bCs/>
              </w:rPr>
            </w:pPr>
          </w:p>
        </w:tc>
      </w:tr>
      <w:tr w:rsidR="00CC1781" w14:paraId="75017B10" w14:textId="77777777" w:rsidTr="00A427CF">
        <w:tc>
          <w:tcPr>
            <w:tcW w:w="625" w:type="dxa"/>
          </w:tcPr>
          <w:p w14:paraId="45F711BD" w14:textId="77777777" w:rsidR="00CC1781" w:rsidRDefault="00CC1781" w:rsidP="00CC1781">
            <w:pPr>
              <w:pStyle w:val="ListParagraph"/>
              <w:ind w:left="0"/>
              <w:rPr>
                <w:b/>
                <w:bCs/>
              </w:rPr>
            </w:pPr>
            <w:r>
              <w:rPr>
                <w:b/>
                <w:bCs/>
              </w:rPr>
              <w:t>3</w:t>
            </w:r>
          </w:p>
        </w:tc>
        <w:tc>
          <w:tcPr>
            <w:tcW w:w="1553" w:type="dxa"/>
          </w:tcPr>
          <w:p w14:paraId="327060C5" w14:textId="77777777" w:rsidR="00CC1781" w:rsidRPr="006E24ED" w:rsidRDefault="00CC1781" w:rsidP="00CC1781">
            <w:pPr>
              <w:pStyle w:val="ListParagraph"/>
              <w:ind w:left="0"/>
              <w:rPr>
                <w:bCs/>
              </w:rPr>
            </w:pPr>
            <w:r>
              <w:rPr>
                <w:bCs/>
              </w:rPr>
              <w:t>Label2</w:t>
            </w:r>
          </w:p>
        </w:tc>
        <w:tc>
          <w:tcPr>
            <w:tcW w:w="1405" w:type="dxa"/>
          </w:tcPr>
          <w:p w14:paraId="1C3D28A1" w14:textId="77777777" w:rsidR="00CC1781" w:rsidRDefault="00CC1781" w:rsidP="00CC1781">
            <w:pPr>
              <w:pStyle w:val="ListParagraph"/>
              <w:ind w:left="0"/>
              <w:rPr>
                <w:b/>
                <w:bCs/>
              </w:rPr>
            </w:pPr>
            <w:r>
              <w:rPr>
                <w:bCs/>
              </w:rPr>
              <w:t>Label</w:t>
            </w:r>
          </w:p>
        </w:tc>
        <w:tc>
          <w:tcPr>
            <w:tcW w:w="3361" w:type="dxa"/>
          </w:tcPr>
          <w:p w14:paraId="714C71C4" w14:textId="77777777" w:rsidR="00CC1781" w:rsidRPr="006E24ED" w:rsidRDefault="00CC1781" w:rsidP="00CC1781">
            <w:pPr>
              <w:pStyle w:val="ListParagraph"/>
              <w:ind w:left="0"/>
              <w:rPr>
                <w:bCs/>
              </w:rPr>
            </w:pPr>
            <w:r>
              <w:rPr>
                <w:bCs/>
              </w:rPr>
              <w:t>Hiển thị “password”.</w:t>
            </w:r>
          </w:p>
        </w:tc>
        <w:tc>
          <w:tcPr>
            <w:tcW w:w="1720" w:type="dxa"/>
          </w:tcPr>
          <w:p w14:paraId="1CB55EC5" w14:textId="77777777" w:rsidR="00CC1781" w:rsidRDefault="00CC1781" w:rsidP="00CC1781">
            <w:pPr>
              <w:pStyle w:val="ListParagraph"/>
              <w:ind w:left="0"/>
              <w:rPr>
                <w:b/>
                <w:bCs/>
              </w:rPr>
            </w:pPr>
          </w:p>
        </w:tc>
      </w:tr>
      <w:tr w:rsidR="00CC1781" w14:paraId="07C2CDDF" w14:textId="77777777" w:rsidTr="00A427CF">
        <w:tc>
          <w:tcPr>
            <w:tcW w:w="625" w:type="dxa"/>
          </w:tcPr>
          <w:p w14:paraId="54DB0A4D" w14:textId="77777777" w:rsidR="00CC1781" w:rsidRDefault="00CC1781" w:rsidP="00CC1781">
            <w:pPr>
              <w:pStyle w:val="ListParagraph"/>
              <w:ind w:left="0"/>
              <w:rPr>
                <w:b/>
                <w:bCs/>
              </w:rPr>
            </w:pPr>
            <w:r>
              <w:rPr>
                <w:b/>
                <w:bCs/>
              </w:rPr>
              <w:t>4</w:t>
            </w:r>
          </w:p>
        </w:tc>
        <w:tc>
          <w:tcPr>
            <w:tcW w:w="1553" w:type="dxa"/>
          </w:tcPr>
          <w:p w14:paraId="7226FE9E" w14:textId="77777777" w:rsidR="00CC1781" w:rsidRPr="00D40A27" w:rsidRDefault="00CC1781" w:rsidP="00CC1781">
            <w:pPr>
              <w:pStyle w:val="ListParagraph"/>
              <w:ind w:left="0"/>
              <w:rPr>
                <w:bCs/>
              </w:rPr>
            </w:pPr>
            <w:r>
              <w:rPr>
                <w:bCs/>
              </w:rPr>
              <w:t>Okbtn</w:t>
            </w:r>
          </w:p>
        </w:tc>
        <w:tc>
          <w:tcPr>
            <w:tcW w:w="1405" w:type="dxa"/>
          </w:tcPr>
          <w:p w14:paraId="5D02DAA6" w14:textId="77777777" w:rsidR="00CC1781" w:rsidRPr="00D40A27" w:rsidRDefault="00CC1781" w:rsidP="00CC1781">
            <w:pPr>
              <w:pStyle w:val="ListParagraph"/>
              <w:ind w:left="0"/>
              <w:rPr>
                <w:bCs/>
              </w:rPr>
            </w:pPr>
            <w:r>
              <w:rPr>
                <w:bCs/>
              </w:rPr>
              <w:t>Button</w:t>
            </w:r>
          </w:p>
        </w:tc>
        <w:tc>
          <w:tcPr>
            <w:tcW w:w="3361" w:type="dxa"/>
          </w:tcPr>
          <w:p w14:paraId="518AF7D5" w14:textId="77777777" w:rsidR="00CC1781" w:rsidRPr="007A3F93" w:rsidRDefault="00CC1781" w:rsidP="00CC1781">
            <w:pPr>
              <w:pStyle w:val="ListParagraph"/>
              <w:ind w:left="0"/>
              <w:rPr>
                <w:bCs/>
              </w:rPr>
            </w:pPr>
            <w:r>
              <w:rPr>
                <w:bCs/>
              </w:rPr>
              <w:t>Xác nhận việc đăng nhập vào hệ thống.</w:t>
            </w:r>
          </w:p>
        </w:tc>
        <w:tc>
          <w:tcPr>
            <w:tcW w:w="1720" w:type="dxa"/>
          </w:tcPr>
          <w:p w14:paraId="5B5284F0" w14:textId="77777777" w:rsidR="00CC1781" w:rsidRDefault="00CC1781" w:rsidP="00CC1781">
            <w:pPr>
              <w:pStyle w:val="ListParagraph"/>
              <w:ind w:left="0"/>
              <w:rPr>
                <w:b/>
                <w:bCs/>
              </w:rPr>
            </w:pPr>
          </w:p>
        </w:tc>
      </w:tr>
      <w:tr w:rsidR="00CC1781" w14:paraId="5A218827" w14:textId="77777777" w:rsidTr="00A427CF">
        <w:tc>
          <w:tcPr>
            <w:tcW w:w="625" w:type="dxa"/>
          </w:tcPr>
          <w:p w14:paraId="57609FF4" w14:textId="77777777" w:rsidR="00CC1781" w:rsidRDefault="00CC1781" w:rsidP="00CC1781">
            <w:pPr>
              <w:pStyle w:val="ListParagraph"/>
              <w:ind w:left="0"/>
              <w:rPr>
                <w:b/>
                <w:bCs/>
              </w:rPr>
            </w:pPr>
            <w:r>
              <w:rPr>
                <w:b/>
                <w:bCs/>
              </w:rPr>
              <w:t>5</w:t>
            </w:r>
          </w:p>
        </w:tc>
        <w:tc>
          <w:tcPr>
            <w:tcW w:w="1553" w:type="dxa"/>
          </w:tcPr>
          <w:p w14:paraId="30E53978" w14:textId="77777777" w:rsidR="00CC1781" w:rsidRPr="00E02CAA" w:rsidRDefault="00CC1781" w:rsidP="00CC1781">
            <w:pPr>
              <w:pStyle w:val="ListParagraph"/>
              <w:ind w:left="0"/>
              <w:rPr>
                <w:bCs/>
              </w:rPr>
            </w:pPr>
            <w:r>
              <w:rPr>
                <w:bCs/>
              </w:rPr>
              <w:t>Camerabox</w:t>
            </w:r>
          </w:p>
        </w:tc>
        <w:tc>
          <w:tcPr>
            <w:tcW w:w="1405" w:type="dxa"/>
          </w:tcPr>
          <w:p w14:paraId="64DA84A9" w14:textId="77777777" w:rsidR="00CC1781" w:rsidRPr="00E02CAA" w:rsidRDefault="00CC1781" w:rsidP="00CC1781">
            <w:pPr>
              <w:pStyle w:val="ListParagraph"/>
              <w:ind w:left="0"/>
              <w:rPr>
                <w:bCs/>
              </w:rPr>
            </w:pPr>
            <w:r>
              <w:rPr>
                <w:bCs/>
              </w:rPr>
              <w:t>ImageBox</w:t>
            </w:r>
          </w:p>
        </w:tc>
        <w:tc>
          <w:tcPr>
            <w:tcW w:w="3361" w:type="dxa"/>
          </w:tcPr>
          <w:p w14:paraId="2E203FF5" w14:textId="77777777" w:rsidR="00CC1781" w:rsidRPr="00E02CAA" w:rsidRDefault="00CC1781" w:rsidP="00CC1781">
            <w:pPr>
              <w:pStyle w:val="ListParagraph"/>
              <w:ind w:left="0"/>
              <w:rPr>
                <w:bCs/>
              </w:rPr>
            </w:pPr>
            <w:r>
              <w:rPr>
                <w:bCs/>
              </w:rPr>
              <w:t>Nhận diện hình ảnh người dung thông qua kích hoạt webcam hoạt động.</w:t>
            </w:r>
          </w:p>
        </w:tc>
        <w:tc>
          <w:tcPr>
            <w:tcW w:w="1720" w:type="dxa"/>
          </w:tcPr>
          <w:p w14:paraId="26425772" w14:textId="77777777" w:rsidR="00CC1781" w:rsidRDefault="00CC1781" w:rsidP="00CC1781">
            <w:pPr>
              <w:pStyle w:val="ListParagraph"/>
              <w:ind w:left="0"/>
              <w:rPr>
                <w:b/>
                <w:bCs/>
              </w:rPr>
            </w:pPr>
          </w:p>
        </w:tc>
      </w:tr>
    </w:tbl>
    <w:p w14:paraId="537134E8" w14:textId="77777777" w:rsidR="00CC1781" w:rsidRDefault="00CC1781" w:rsidP="00CC1781">
      <w:pPr>
        <w:rPr>
          <w:b/>
          <w:bCs/>
        </w:rPr>
      </w:pPr>
    </w:p>
    <w:p w14:paraId="390781F9" w14:textId="77777777" w:rsidR="00CC1781" w:rsidRDefault="00CC1781" w:rsidP="00CC1781">
      <w:pPr>
        <w:rPr>
          <w:b/>
          <w:bCs/>
        </w:rPr>
      </w:pPr>
      <w:r>
        <w:rPr>
          <w:b/>
          <w:bCs/>
        </w:rPr>
        <w:br w:type="page"/>
      </w:r>
    </w:p>
    <w:p w14:paraId="7011F131" w14:textId="77777777" w:rsidR="00CC1781" w:rsidRDefault="00CC1781" w:rsidP="00CC1781">
      <w:pPr>
        <w:rPr>
          <w:b/>
          <w:bCs/>
        </w:rPr>
      </w:pPr>
    </w:p>
    <w:p w14:paraId="7B5EC66E" w14:textId="77777777" w:rsidR="00CC1781" w:rsidRPr="00CC1781" w:rsidRDefault="00CC1781" w:rsidP="00CC1781">
      <w:pPr>
        <w:pStyle w:val="ListBullet"/>
        <w:spacing w:line="360" w:lineRule="auto"/>
      </w:pPr>
      <w:r w:rsidRPr="00CC1781">
        <w:rPr>
          <w:b/>
          <w:bCs/>
        </w:rPr>
        <w:t>HomeScreen</w:t>
      </w:r>
      <w:r w:rsidRPr="00CC1781">
        <w:t xml:space="preserve"> (Hiển thị các chức năng cho người dùng lựa chọn)</w:t>
      </w:r>
    </w:p>
    <w:p w14:paraId="7DEF5DDF" w14:textId="2FDB8E62" w:rsidR="00CC1781" w:rsidRPr="00A427CF" w:rsidRDefault="00CC1781" w:rsidP="00CC1781">
      <w:pPr>
        <w:pStyle w:val="Subtitle"/>
        <w:spacing w:line="360" w:lineRule="auto"/>
        <w:rPr>
          <w:rStyle w:val="Strong"/>
          <w:color w:val="auto"/>
        </w:rPr>
      </w:pPr>
      <w:r w:rsidRPr="00A427CF">
        <w:rPr>
          <w:rStyle w:val="Strong"/>
          <w:color w:val="auto"/>
        </w:rPr>
        <w:t>GIAO DIỆN</w:t>
      </w:r>
    </w:p>
    <w:p w14:paraId="62F13436" w14:textId="77777777" w:rsidR="00CC1781" w:rsidRDefault="00CC1781" w:rsidP="00CC1781">
      <w:pPr>
        <w:jc w:val="center"/>
      </w:pPr>
      <w:r>
        <w:rPr>
          <w:noProof/>
        </w:rPr>
        <w:drawing>
          <wp:inline distT="0" distB="0" distL="0" distR="0" wp14:anchorId="16840E7D" wp14:editId="632C930C">
            <wp:extent cx="5905500" cy="3724275"/>
            <wp:effectExtent l="0" t="0" r="0" b="9525"/>
            <wp:docPr id="1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3724275"/>
                    </a:xfrm>
                    <a:prstGeom prst="rect">
                      <a:avLst/>
                    </a:prstGeom>
                    <a:noFill/>
                    <a:ln>
                      <a:noFill/>
                    </a:ln>
                  </pic:spPr>
                </pic:pic>
              </a:graphicData>
            </a:graphic>
          </wp:inline>
        </w:drawing>
      </w:r>
    </w:p>
    <w:p w14:paraId="5929A088" w14:textId="77777777" w:rsidR="00CC1781" w:rsidRDefault="00CC1781" w:rsidP="00CC1781">
      <w:pPr>
        <w:spacing w:line="600" w:lineRule="auto"/>
        <w:rPr>
          <w:b/>
        </w:rPr>
      </w:pPr>
    </w:p>
    <w:p w14:paraId="5A6CF3BA" w14:textId="3C8BC5A2" w:rsidR="00CC1781" w:rsidRPr="00A427CF" w:rsidRDefault="00CC1781" w:rsidP="00CC1781">
      <w:pPr>
        <w:pStyle w:val="Subtitle"/>
        <w:rPr>
          <w:b/>
          <w:bCs/>
          <w:color w:val="auto"/>
        </w:rPr>
      </w:pPr>
      <w:r w:rsidRPr="00A427CF">
        <w:rPr>
          <w:b/>
          <w:bCs/>
          <w:color w:val="auto"/>
        </w:rPr>
        <w:t>THÀNH PHẦN</w:t>
      </w:r>
    </w:p>
    <w:tbl>
      <w:tblPr>
        <w:tblStyle w:val="TableGrid"/>
        <w:tblW w:w="9355" w:type="dxa"/>
        <w:tblInd w:w="-5" w:type="dxa"/>
        <w:tblLook w:val="04A0" w:firstRow="1" w:lastRow="0" w:firstColumn="1" w:lastColumn="0" w:noHBand="0" w:noVBand="1"/>
      </w:tblPr>
      <w:tblGrid>
        <w:gridCol w:w="597"/>
        <w:gridCol w:w="1654"/>
        <w:gridCol w:w="2380"/>
        <w:gridCol w:w="3644"/>
        <w:gridCol w:w="1080"/>
      </w:tblGrid>
      <w:tr w:rsidR="00CC1781" w14:paraId="4C6B2F12" w14:textId="77777777" w:rsidTr="00CC1781">
        <w:tc>
          <w:tcPr>
            <w:tcW w:w="597" w:type="dxa"/>
          </w:tcPr>
          <w:p w14:paraId="20CF06EE" w14:textId="77777777" w:rsidR="00CC1781" w:rsidRDefault="00CC1781" w:rsidP="00CC1781">
            <w:pPr>
              <w:pStyle w:val="ListParagraph"/>
              <w:ind w:left="0"/>
              <w:rPr>
                <w:b/>
                <w:bCs/>
              </w:rPr>
            </w:pPr>
            <w:r>
              <w:rPr>
                <w:b/>
                <w:bCs/>
              </w:rPr>
              <w:t>STT</w:t>
            </w:r>
          </w:p>
        </w:tc>
        <w:tc>
          <w:tcPr>
            <w:tcW w:w="1654" w:type="dxa"/>
          </w:tcPr>
          <w:p w14:paraId="4149A291" w14:textId="77777777" w:rsidR="00CC1781" w:rsidRDefault="00CC1781" w:rsidP="00CC1781">
            <w:pPr>
              <w:pStyle w:val="ListParagraph"/>
              <w:ind w:left="0"/>
              <w:jc w:val="center"/>
              <w:rPr>
                <w:b/>
                <w:bCs/>
              </w:rPr>
            </w:pPr>
            <w:r>
              <w:rPr>
                <w:b/>
                <w:bCs/>
              </w:rPr>
              <w:t>Tên control</w:t>
            </w:r>
          </w:p>
        </w:tc>
        <w:tc>
          <w:tcPr>
            <w:tcW w:w="2380" w:type="dxa"/>
          </w:tcPr>
          <w:p w14:paraId="40EE60CE" w14:textId="77777777" w:rsidR="00CC1781" w:rsidRDefault="00CC1781" w:rsidP="00CC1781">
            <w:pPr>
              <w:pStyle w:val="ListParagraph"/>
              <w:ind w:left="0"/>
              <w:jc w:val="center"/>
              <w:rPr>
                <w:b/>
                <w:bCs/>
              </w:rPr>
            </w:pPr>
            <w:r>
              <w:rPr>
                <w:b/>
                <w:bCs/>
              </w:rPr>
              <w:t>Loại control</w:t>
            </w:r>
          </w:p>
        </w:tc>
        <w:tc>
          <w:tcPr>
            <w:tcW w:w="3644" w:type="dxa"/>
          </w:tcPr>
          <w:p w14:paraId="1404874B" w14:textId="77777777" w:rsidR="00CC1781" w:rsidRDefault="00CC1781" w:rsidP="00CC1781">
            <w:pPr>
              <w:pStyle w:val="ListParagraph"/>
              <w:ind w:left="0"/>
              <w:jc w:val="center"/>
              <w:rPr>
                <w:b/>
                <w:bCs/>
              </w:rPr>
            </w:pPr>
            <w:r>
              <w:rPr>
                <w:b/>
                <w:bCs/>
              </w:rPr>
              <w:t>Chức năng</w:t>
            </w:r>
          </w:p>
        </w:tc>
        <w:tc>
          <w:tcPr>
            <w:tcW w:w="1080" w:type="dxa"/>
          </w:tcPr>
          <w:p w14:paraId="0CC71487" w14:textId="77777777" w:rsidR="00CC1781" w:rsidRDefault="00CC1781" w:rsidP="00CC1781">
            <w:pPr>
              <w:pStyle w:val="ListParagraph"/>
              <w:ind w:left="0"/>
              <w:jc w:val="center"/>
              <w:rPr>
                <w:b/>
                <w:bCs/>
              </w:rPr>
            </w:pPr>
            <w:r>
              <w:rPr>
                <w:b/>
                <w:bCs/>
              </w:rPr>
              <w:t>Ghi chú</w:t>
            </w:r>
          </w:p>
        </w:tc>
      </w:tr>
      <w:tr w:rsidR="00CC1781" w14:paraId="35425410" w14:textId="77777777" w:rsidTr="00CC1781">
        <w:tc>
          <w:tcPr>
            <w:tcW w:w="597" w:type="dxa"/>
          </w:tcPr>
          <w:p w14:paraId="46F9AFF0" w14:textId="77777777" w:rsidR="00CC1781" w:rsidRDefault="00CC1781" w:rsidP="00CC1781">
            <w:pPr>
              <w:pStyle w:val="ListParagraph"/>
              <w:ind w:left="0"/>
              <w:rPr>
                <w:b/>
                <w:bCs/>
              </w:rPr>
            </w:pPr>
            <w:r>
              <w:rPr>
                <w:b/>
                <w:bCs/>
              </w:rPr>
              <w:t>1</w:t>
            </w:r>
          </w:p>
        </w:tc>
        <w:tc>
          <w:tcPr>
            <w:tcW w:w="1654" w:type="dxa"/>
          </w:tcPr>
          <w:p w14:paraId="73DF6154" w14:textId="77777777" w:rsidR="00CC1781" w:rsidRPr="00A9316E" w:rsidRDefault="00CC1781" w:rsidP="00CC1781">
            <w:pPr>
              <w:pStyle w:val="ListParagraph"/>
              <w:ind w:left="0"/>
              <w:rPr>
                <w:bCs/>
              </w:rPr>
            </w:pPr>
            <w:r>
              <w:rPr>
                <w:bCs/>
              </w:rPr>
              <w:t>ribbonPage1</w:t>
            </w:r>
          </w:p>
        </w:tc>
        <w:tc>
          <w:tcPr>
            <w:tcW w:w="2380" w:type="dxa"/>
          </w:tcPr>
          <w:p w14:paraId="5BA5B6DF" w14:textId="77777777" w:rsidR="00CC1781" w:rsidRPr="00A9316E" w:rsidRDefault="00CC1781" w:rsidP="00CC1781">
            <w:pPr>
              <w:pStyle w:val="ListParagraph"/>
              <w:ind w:left="0"/>
              <w:rPr>
                <w:bCs/>
              </w:rPr>
            </w:pPr>
            <w:r>
              <w:rPr>
                <w:bCs/>
              </w:rPr>
              <w:t>Xtrabars.Ribbon.Control</w:t>
            </w:r>
          </w:p>
        </w:tc>
        <w:tc>
          <w:tcPr>
            <w:tcW w:w="3644" w:type="dxa"/>
          </w:tcPr>
          <w:p w14:paraId="7F655D74" w14:textId="77777777" w:rsidR="00CC1781" w:rsidRPr="00072528" w:rsidRDefault="00CC1781" w:rsidP="00CC1781">
            <w:pPr>
              <w:pStyle w:val="ListParagraph"/>
              <w:ind w:left="0"/>
              <w:rPr>
                <w:b/>
                <w:bCs/>
              </w:rPr>
            </w:pPr>
            <w:r>
              <w:rPr>
                <w:bCs/>
              </w:rPr>
              <w:t xml:space="preserve">Cung cấp chức năng liên quan đến </w:t>
            </w:r>
            <w:r>
              <w:rPr>
                <w:b/>
                <w:bCs/>
              </w:rPr>
              <w:t>BỆNH NHÂN.</w:t>
            </w:r>
          </w:p>
        </w:tc>
        <w:tc>
          <w:tcPr>
            <w:tcW w:w="1080" w:type="dxa"/>
          </w:tcPr>
          <w:p w14:paraId="6EBF202D" w14:textId="77777777" w:rsidR="00CC1781" w:rsidRDefault="00CC1781" w:rsidP="00CC1781">
            <w:pPr>
              <w:pStyle w:val="ListParagraph"/>
              <w:ind w:left="0"/>
              <w:rPr>
                <w:b/>
                <w:bCs/>
              </w:rPr>
            </w:pPr>
          </w:p>
        </w:tc>
      </w:tr>
      <w:tr w:rsidR="00CC1781" w14:paraId="406F014D" w14:textId="77777777" w:rsidTr="00CC1781">
        <w:tc>
          <w:tcPr>
            <w:tcW w:w="597" w:type="dxa"/>
          </w:tcPr>
          <w:p w14:paraId="4C9FAB13" w14:textId="77777777" w:rsidR="00CC1781" w:rsidRDefault="00CC1781" w:rsidP="00CC1781">
            <w:pPr>
              <w:pStyle w:val="ListParagraph"/>
              <w:ind w:left="0"/>
              <w:rPr>
                <w:b/>
                <w:bCs/>
              </w:rPr>
            </w:pPr>
            <w:r>
              <w:rPr>
                <w:b/>
                <w:bCs/>
              </w:rPr>
              <w:t>2</w:t>
            </w:r>
          </w:p>
        </w:tc>
        <w:tc>
          <w:tcPr>
            <w:tcW w:w="1654" w:type="dxa"/>
          </w:tcPr>
          <w:p w14:paraId="2472D9C3" w14:textId="77777777" w:rsidR="00CC1781" w:rsidRPr="006E24ED" w:rsidRDefault="00CC1781" w:rsidP="00CC1781">
            <w:pPr>
              <w:pStyle w:val="ListParagraph"/>
              <w:ind w:left="0"/>
              <w:rPr>
                <w:bCs/>
              </w:rPr>
            </w:pPr>
            <w:r>
              <w:rPr>
                <w:bCs/>
              </w:rPr>
              <w:t>ribbonPage2</w:t>
            </w:r>
          </w:p>
        </w:tc>
        <w:tc>
          <w:tcPr>
            <w:tcW w:w="2380" w:type="dxa"/>
          </w:tcPr>
          <w:p w14:paraId="6518C9DB" w14:textId="77777777" w:rsidR="00CC1781" w:rsidRDefault="00CC1781" w:rsidP="00CC1781">
            <w:pPr>
              <w:pStyle w:val="ListParagraph"/>
              <w:ind w:left="0"/>
              <w:rPr>
                <w:b/>
                <w:bCs/>
              </w:rPr>
            </w:pPr>
            <w:r>
              <w:rPr>
                <w:bCs/>
              </w:rPr>
              <w:t>Xtrabars.Ribbon.Control</w:t>
            </w:r>
          </w:p>
        </w:tc>
        <w:tc>
          <w:tcPr>
            <w:tcW w:w="3644" w:type="dxa"/>
          </w:tcPr>
          <w:p w14:paraId="0304C35C" w14:textId="77777777" w:rsidR="00CC1781" w:rsidRPr="00037187" w:rsidRDefault="00CC1781" w:rsidP="00CC1781">
            <w:pPr>
              <w:pStyle w:val="ListParagraph"/>
              <w:ind w:left="0"/>
              <w:rPr>
                <w:b/>
                <w:bCs/>
              </w:rPr>
            </w:pPr>
            <w:r>
              <w:rPr>
                <w:bCs/>
              </w:rPr>
              <w:t xml:space="preserve">Cung cấp chức năng liên quan đến </w:t>
            </w:r>
            <w:r>
              <w:rPr>
                <w:b/>
                <w:bCs/>
              </w:rPr>
              <w:t>QUẢN LÍ.</w:t>
            </w:r>
          </w:p>
        </w:tc>
        <w:tc>
          <w:tcPr>
            <w:tcW w:w="1080" w:type="dxa"/>
          </w:tcPr>
          <w:p w14:paraId="68C74A01" w14:textId="77777777" w:rsidR="00CC1781" w:rsidRDefault="00CC1781" w:rsidP="00CC1781">
            <w:pPr>
              <w:pStyle w:val="ListParagraph"/>
              <w:ind w:left="0"/>
              <w:rPr>
                <w:b/>
                <w:bCs/>
              </w:rPr>
            </w:pPr>
          </w:p>
        </w:tc>
      </w:tr>
      <w:tr w:rsidR="00CC1781" w14:paraId="60076BE7" w14:textId="77777777" w:rsidTr="00CC1781">
        <w:tc>
          <w:tcPr>
            <w:tcW w:w="597" w:type="dxa"/>
          </w:tcPr>
          <w:p w14:paraId="7D91B7E4" w14:textId="77777777" w:rsidR="00CC1781" w:rsidRDefault="00CC1781" w:rsidP="00CC1781">
            <w:pPr>
              <w:pStyle w:val="ListParagraph"/>
              <w:ind w:left="0"/>
              <w:rPr>
                <w:b/>
                <w:bCs/>
              </w:rPr>
            </w:pPr>
            <w:r>
              <w:rPr>
                <w:b/>
                <w:bCs/>
              </w:rPr>
              <w:t>3</w:t>
            </w:r>
          </w:p>
        </w:tc>
        <w:tc>
          <w:tcPr>
            <w:tcW w:w="1654" w:type="dxa"/>
          </w:tcPr>
          <w:p w14:paraId="5A48AC9F" w14:textId="77777777" w:rsidR="00CC1781" w:rsidRPr="006E24ED" w:rsidRDefault="00CC1781" w:rsidP="00CC1781">
            <w:pPr>
              <w:pStyle w:val="ListParagraph"/>
              <w:ind w:left="0"/>
              <w:rPr>
                <w:bCs/>
              </w:rPr>
            </w:pPr>
            <w:r>
              <w:rPr>
                <w:bCs/>
              </w:rPr>
              <w:t>ribbonPage3</w:t>
            </w:r>
          </w:p>
        </w:tc>
        <w:tc>
          <w:tcPr>
            <w:tcW w:w="2380" w:type="dxa"/>
          </w:tcPr>
          <w:p w14:paraId="31134746" w14:textId="77777777" w:rsidR="00CC1781" w:rsidRDefault="00CC1781" w:rsidP="00CC1781">
            <w:pPr>
              <w:pStyle w:val="ListParagraph"/>
              <w:ind w:left="0"/>
              <w:rPr>
                <w:b/>
                <w:bCs/>
              </w:rPr>
            </w:pPr>
            <w:r>
              <w:rPr>
                <w:bCs/>
              </w:rPr>
              <w:t>Xtrabars.Ribbon.Control</w:t>
            </w:r>
          </w:p>
        </w:tc>
        <w:tc>
          <w:tcPr>
            <w:tcW w:w="3644" w:type="dxa"/>
          </w:tcPr>
          <w:p w14:paraId="4BA21767" w14:textId="77777777" w:rsidR="00CC1781" w:rsidRPr="006E24ED" w:rsidRDefault="00CC1781" w:rsidP="00CC1781">
            <w:pPr>
              <w:pStyle w:val="ListParagraph"/>
              <w:ind w:left="0"/>
              <w:rPr>
                <w:bCs/>
              </w:rPr>
            </w:pPr>
            <w:r>
              <w:rPr>
                <w:bCs/>
              </w:rPr>
              <w:t xml:space="preserve">Cung cấp chức năng liên quan đến </w:t>
            </w:r>
            <w:r>
              <w:rPr>
                <w:b/>
                <w:bCs/>
              </w:rPr>
              <w:t>BÁO CÁO.</w:t>
            </w:r>
          </w:p>
        </w:tc>
        <w:tc>
          <w:tcPr>
            <w:tcW w:w="1080" w:type="dxa"/>
          </w:tcPr>
          <w:p w14:paraId="2468B57E" w14:textId="77777777" w:rsidR="00CC1781" w:rsidRDefault="00CC1781" w:rsidP="00CC1781">
            <w:pPr>
              <w:pStyle w:val="ListParagraph"/>
              <w:ind w:left="0"/>
              <w:rPr>
                <w:b/>
                <w:bCs/>
              </w:rPr>
            </w:pPr>
          </w:p>
        </w:tc>
      </w:tr>
      <w:tr w:rsidR="00CC1781" w14:paraId="444B6122" w14:textId="77777777" w:rsidTr="00CC1781">
        <w:tc>
          <w:tcPr>
            <w:tcW w:w="597" w:type="dxa"/>
          </w:tcPr>
          <w:p w14:paraId="17C3618D" w14:textId="77777777" w:rsidR="00CC1781" w:rsidRDefault="00CC1781" w:rsidP="00CC1781">
            <w:pPr>
              <w:pStyle w:val="ListParagraph"/>
              <w:ind w:left="0"/>
              <w:rPr>
                <w:b/>
                <w:bCs/>
              </w:rPr>
            </w:pPr>
            <w:r>
              <w:rPr>
                <w:b/>
                <w:bCs/>
              </w:rPr>
              <w:t>4</w:t>
            </w:r>
          </w:p>
        </w:tc>
        <w:tc>
          <w:tcPr>
            <w:tcW w:w="1654" w:type="dxa"/>
          </w:tcPr>
          <w:p w14:paraId="3D820F87" w14:textId="77777777" w:rsidR="00CC1781" w:rsidRPr="00D40A27" w:rsidRDefault="00CC1781" w:rsidP="00CC1781">
            <w:pPr>
              <w:pStyle w:val="ListParagraph"/>
              <w:ind w:left="0"/>
              <w:rPr>
                <w:bCs/>
              </w:rPr>
            </w:pPr>
            <w:r>
              <w:rPr>
                <w:bCs/>
              </w:rPr>
              <w:t>btnPatient</w:t>
            </w:r>
          </w:p>
        </w:tc>
        <w:tc>
          <w:tcPr>
            <w:tcW w:w="2380" w:type="dxa"/>
          </w:tcPr>
          <w:p w14:paraId="419A7573" w14:textId="77777777" w:rsidR="00CC1781" w:rsidRPr="00D40A27" w:rsidRDefault="00CC1781" w:rsidP="00CC1781">
            <w:pPr>
              <w:pStyle w:val="ListParagraph"/>
              <w:ind w:left="0"/>
              <w:rPr>
                <w:bCs/>
              </w:rPr>
            </w:pPr>
            <w:r>
              <w:rPr>
                <w:bCs/>
              </w:rPr>
              <w:t>Button</w:t>
            </w:r>
          </w:p>
        </w:tc>
        <w:tc>
          <w:tcPr>
            <w:tcW w:w="3644" w:type="dxa"/>
          </w:tcPr>
          <w:p w14:paraId="5D989A96" w14:textId="77777777" w:rsidR="00CC1781" w:rsidRPr="00522A39" w:rsidRDefault="00CC1781" w:rsidP="00CC1781">
            <w:pPr>
              <w:pStyle w:val="ListParagraph"/>
              <w:ind w:left="0"/>
              <w:rPr>
                <w:bCs/>
              </w:rPr>
            </w:pPr>
            <w:r>
              <w:rPr>
                <w:bCs/>
              </w:rPr>
              <w:t xml:space="preserve">Kích hoạt form </w:t>
            </w:r>
            <w:r w:rsidRPr="00522A39">
              <w:rPr>
                <w:b/>
                <w:bCs/>
              </w:rPr>
              <w:t>PatientInfo</w:t>
            </w:r>
            <w:r>
              <w:rPr>
                <w:bCs/>
              </w:rPr>
              <w:t>, thực hiện việc nhập thông tin vào hệ thống dữ liệu.</w:t>
            </w:r>
          </w:p>
        </w:tc>
        <w:tc>
          <w:tcPr>
            <w:tcW w:w="1080" w:type="dxa"/>
          </w:tcPr>
          <w:p w14:paraId="426F5637" w14:textId="77777777" w:rsidR="00CC1781" w:rsidRDefault="00CC1781" w:rsidP="00CC1781">
            <w:pPr>
              <w:pStyle w:val="ListParagraph"/>
              <w:ind w:left="0"/>
              <w:rPr>
                <w:b/>
                <w:bCs/>
              </w:rPr>
            </w:pPr>
          </w:p>
        </w:tc>
      </w:tr>
      <w:tr w:rsidR="00CC1781" w14:paraId="14406128" w14:textId="77777777" w:rsidTr="00CC1781">
        <w:tc>
          <w:tcPr>
            <w:tcW w:w="597" w:type="dxa"/>
          </w:tcPr>
          <w:p w14:paraId="1ADA376F" w14:textId="77777777" w:rsidR="00CC1781" w:rsidRDefault="00CC1781" w:rsidP="00CC1781">
            <w:pPr>
              <w:pStyle w:val="ListParagraph"/>
              <w:ind w:left="0"/>
              <w:rPr>
                <w:b/>
                <w:bCs/>
              </w:rPr>
            </w:pPr>
            <w:r>
              <w:rPr>
                <w:b/>
                <w:bCs/>
              </w:rPr>
              <w:t>5</w:t>
            </w:r>
          </w:p>
        </w:tc>
        <w:tc>
          <w:tcPr>
            <w:tcW w:w="1654" w:type="dxa"/>
          </w:tcPr>
          <w:p w14:paraId="408D6E3F" w14:textId="77777777" w:rsidR="00CC1781" w:rsidRPr="00E02CAA" w:rsidRDefault="00CC1781" w:rsidP="00CC1781">
            <w:pPr>
              <w:pStyle w:val="ListParagraph"/>
              <w:ind w:left="0"/>
              <w:rPr>
                <w:bCs/>
              </w:rPr>
            </w:pPr>
            <w:r w:rsidRPr="007210E1">
              <w:rPr>
                <w:bCs/>
              </w:rPr>
              <w:t>btnPaSearch</w:t>
            </w:r>
          </w:p>
        </w:tc>
        <w:tc>
          <w:tcPr>
            <w:tcW w:w="2380" w:type="dxa"/>
          </w:tcPr>
          <w:p w14:paraId="0CCB4753" w14:textId="77777777" w:rsidR="00CC1781" w:rsidRPr="00E02CAA" w:rsidRDefault="00CC1781" w:rsidP="00CC1781">
            <w:pPr>
              <w:pStyle w:val="ListParagraph"/>
              <w:ind w:left="0"/>
              <w:rPr>
                <w:bCs/>
              </w:rPr>
            </w:pPr>
            <w:r>
              <w:rPr>
                <w:bCs/>
              </w:rPr>
              <w:t>Button</w:t>
            </w:r>
          </w:p>
        </w:tc>
        <w:tc>
          <w:tcPr>
            <w:tcW w:w="3644" w:type="dxa"/>
          </w:tcPr>
          <w:p w14:paraId="6D7BE5DC" w14:textId="77777777" w:rsidR="00CC1781" w:rsidRPr="00E02CAA" w:rsidRDefault="00CC1781" w:rsidP="00CC1781">
            <w:pPr>
              <w:pStyle w:val="ListParagraph"/>
              <w:ind w:left="0"/>
              <w:rPr>
                <w:bCs/>
              </w:rPr>
            </w:pPr>
            <w:r>
              <w:rPr>
                <w:bCs/>
              </w:rPr>
              <w:t xml:space="preserve">Kích hoạt form </w:t>
            </w:r>
            <w:r w:rsidRPr="002204E3">
              <w:rPr>
                <w:b/>
                <w:bCs/>
              </w:rPr>
              <w:t>QueryPatient</w:t>
            </w:r>
            <w:r>
              <w:rPr>
                <w:bCs/>
              </w:rPr>
              <w:t>, thực hiện việc tìm kiếm thông tin khám chữa bệnh.</w:t>
            </w:r>
          </w:p>
        </w:tc>
        <w:tc>
          <w:tcPr>
            <w:tcW w:w="1080" w:type="dxa"/>
          </w:tcPr>
          <w:p w14:paraId="452E174B" w14:textId="77777777" w:rsidR="00CC1781" w:rsidRDefault="00CC1781" w:rsidP="00CC1781">
            <w:pPr>
              <w:pStyle w:val="ListParagraph"/>
              <w:ind w:left="0"/>
              <w:rPr>
                <w:b/>
                <w:bCs/>
              </w:rPr>
            </w:pPr>
          </w:p>
        </w:tc>
      </w:tr>
      <w:tr w:rsidR="00CC1781" w14:paraId="2B5EE1C9" w14:textId="77777777" w:rsidTr="00CC1781">
        <w:tc>
          <w:tcPr>
            <w:tcW w:w="597" w:type="dxa"/>
          </w:tcPr>
          <w:p w14:paraId="04DBE4E5" w14:textId="77777777" w:rsidR="00CC1781" w:rsidRDefault="00CC1781" w:rsidP="00CC1781">
            <w:pPr>
              <w:pStyle w:val="ListParagraph"/>
              <w:ind w:left="0"/>
              <w:rPr>
                <w:b/>
                <w:bCs/>
              </w:rPr>
            </w:pPr>
            <w:r>
              <w:rPr>
                <w:b/>
                <w:bCs/>
              </w:rPr>
              <w:t>6</w:t>
            </w:r>
          </w:p>
        </w:tc>
        <w:tc>
          <w:tcPr>
            <w:tcW w:w="1654" w:type="dxa"/>
          </w:tcPr>
          <w:p w14:paraId="02E8E2DD" w14:textId="77777777" w:rsidR="00CC1781" w:rsidRPr="00E02CAA" w:rsidRDefault="00CC1781" w:rsidP="00CC1781">
            <w:pPr>
              <w:pStyle w:val="ListParagraph"/>
              <w:ind w:left="0"/>
              <w:rPr>
                <w:bCs/>
              </w:rPr>
            </w:pPr>
            <w:r w:rsidRPr="00F77F65">
              <w:rPr>
                <w:bCs/>
              </w:rPr>
              <w:t>barButtonItem6</w:t>
            </w:r>
          </w:p>
        </w:tc>
        <w:tc>
          <w:tcPr>
            <w:tcW w:w="2380" w:type="dxa"/>
          </w:tcPr>
          <w:p w14:paraId="3B53D835" w14:textId="77777777" w:rsidR="00CC1781" w:rsidRPr="00E02CAA" w:rsidRDefault="00CC1781" w:rsidP="00CC1781">
            <w:pPr>
              <w:pStyle w:val="ListParagraph"/>
              <w:ind w:left="0"/>
              <w:rPr>
                <w:bCs/>
              </w:rPr>
            </w:pPr>
            <w:r>
              <w:rPr>
                <w:bCs/>
              </w:rPr>
              <w:t>Button</w:t>
            </w:r>
          </w:p>
        </w:tc>
        <w:tc>
          <w:tcPr>
            <w:tcW w:w="3644" w:type="dxa"/>
          </w:tcPr>
          <w:p w14:paraId="1A9A2B45" w14:textId="77777777" w:rsidR="00CC1781" w:rsidRPr="00E02CAA" w:rsidRDefault="00CC1781" w:rsidP="00CC1781">
            <w:pPr>
              <w:pStyle w:val="ListParagraph"/>
              <w:ind w:left="0"/>
              <w:rPr>
                <w:bCs/>
              </w:rPr>
            </w:pPr>
            <w:r>
              <w:rPr>
                <w:bCs/>
              </w:rPr>
              <w:t xml:space="preserve">Kích hoạt form </w:t>
            </w:r>
            <w:r w:rsidRPr="00B30EF7">
              <w:rPr>
                <w:b/>
                <w:bCs/>
              </w:rPr>
              <w:t>MedicalRecord</w:t>
            </w:r>
            <w:r>
              <w:rPr>
                <w:bCs/>
              </w:rPr>
              <w:t>, thực hiện việc thêm bệnh, thuốc cho bệnh nhân.</w:t>
            </w:r>
          </w:p>
        </w:tc>
        <w:tc>
          <w:tcPr>
            <w:tcW w:w="1080" w:type="dxa"/>
          </w:tcPr>
          <w:p w14:paraId="277AC185" w14:textId="77777777" w:rsidR="00CC1781" w:rsidRDefault="00CC1781" w:rsidP="00CC1781">
            <w:pPr>
              <w:pStyle w:val="ListParagraph"/>
              <w:ind w:left="0"/>
              <w:rPr>
                <w:b/>
                <w:bCs/>
              </w:rPr>
            </w:pPr>
          </w:p>
        </w:tc>
      </w:tr>
      <w:tr w:rsidR="00CC1781" w14:paraId="4D6FE1F1" w14:textId="77777777" w:rsidTr="00CC1781">
        <w:tc>
          <w:tcPr>
            <w:tcW w:w="597" w:type="dxa"/>
          </w:tcPr>
          <w:p w14:paraId="7208A705" w14:textId="77777777" w:rsidR="00CC1781" w:rsidRDefault="00CC1781" w:rsidP="00CC1781">
            <w:pPr>
              <w:pStyle w:val="ListParagraph"/>
              <w:ind w:left="0"/>
              <w:rPr>
                <w:b/>
                <w:bCs/>
              </w:rPr>
            </w:pPr>
            <w:r>
              <w:rPr>
                <w:b/>
                <w:bCs/>
              </w:rPr>
              <w:t>5</w:t>
            </w:r>
          </w:p>
        </w:tc>
        <w:tc>
          <w:tcPr>
            <w:tcW w:w="1654" w:type="dxa"/>
          </w:tcPr>
          <w:p w14:paraId="50FC6433" w14:textId="77777777" w:rsidR="00CC1781" w:rsidRPr="00E02CAA" w:rsidRDefault="00CC1781" w:rsidP="00CC1781">
            <w:pPr>
              <w:pStyle w:val="ListParagraph"/>
              <w:ind w:left="0"/>
              <w:rPr>
                <w:bCs/>
              </w:rPr>
            </w:pPr>
            <w:r w:rsidRPr="00924458">
              <w:rPr>
                <w:bCs/>
              </w:rPr>
              <w:t>btnInvoice</w:t>
            </w:r>
          </w:p>
        </w:tc>
        <w:tc>
          <w:tcPr>
            <w:tcW w:w="2380" w:type="dxa"/>
          </w:tcPr>
          <w:p w14:paraId="7D9CDC41" w14:textId="77777777" w:rsidR="00CC1781" w:rsidRPr="00E02CAA" w:rsidRDefault="00CC1781" w:rsidP="00CC1781">
            <w:pPr>
              <w:pStyle w:val="ListParagraph"/>
              <w:ind w:left="0"/>
              <w:rPr>
                <w:bCs/>
              </w:rPr>
            </w:pPr>
            <w:r>
              <w:rPr>
                <w:bCs/>
              </w:rPr>
              <w:t>Button</w:t>
            </w:r>
          </w:p>
        </w:tc>
        <w:tc>
          <w:tcPr>
            <w:tcW w:w="3644" w:type="dxa"/>
          </w:tcPr>
          <w:p w14:paraId="05BAA0C1" w14:textId="77777777" w:rsidR="00CC1781" w:rsidRPr="00E02CAA" w:rsidRDefault="00CC1781" w:rsidP="00CC1781">
            <w:pPr>
              <w:pStyle w:val="ListParagraph"/>
              <w:ind w:left="0"/>
              <w:rPr>
                <w:bCs/>
              </w:rPr>
            </w:pPr>
            <w:r>
              <w:rPr>
                <w:bCs/>
              </w:rPr>
              <w:t xml:space="preserve">Kích hoạt form </w:t>
            </w:r>
            <w:r w:rsidRPr="00FB7F7C">
              <w:rPr>
                <w:b/>
                <w:bCs/>
              </w:rPr>
              <w:t>Bill</w:t>
            </w:r>
            <w:r>
              <w:rPr>
                <w:bCs/>
              </w:rPr>
              <w:t>, thực hiện hiển thị bill thanh toán và cấp chức năng in hóa đơn.</w:t>
            </w:r>
          </w:p>
        </w:tc>
        <w:tc>
          <w:tcPr>
            <w:tcW w:w="1080" w:type="dxa"/>
          </w:tcPr>
          <w:p w14:paraId="63B5B865" w14:textId="77777777" w:rsidR="00CC1781" w:rsidRDefault="00CC1781" w:rsidP="00CC1781">
            <w:pPr>
              <w:pStyle w:val="ListParagraph"/>
              <w:ind w:left="0"/>
              <w:rPr>
                <w:b/>
                <w:bCs/>
              </w:rPr>
            </w:pPr>
          </w:p>
        </w:tc>
      </w:tr>
    </w:tbl>
    <w:p w14:paraId="583BBFED" w14:textId="77777777" w:rsidR="00CC1781" w:rsidRDefault="00CC1781" w:rsidP="00CC1781"/>
    <w:p w14:paraId="073EDE16" w14:textId="77777777" w:rsidR="00CC1781" w:rsidRPr="00CC1781" w:rsidRDefault="00CC1781" w:rsidP="00CC1781">
      <w:pPr>
        <w:pStyle w:val="ListParagraph"/>
        <w:numPr>
          <w:ilvl w:val="0"/>
          <w:numId w:val="37"/>
        </w:numPr>
        <w:spacing w:line="259" w:lineRule="auto"/>
        <w:ind w:left="425" w:hanging="357"/>
        <w:rPr>
          <w:b/>
        </w:rPr>
      </w:pPr>
      <w:r w:rsidRPr="00CC1781">
        <w:rPr>
          <w:b/>
        </w:rPr>
        <w:lastRenderedPageBreak/>
        <w:t xml:space="preserve">Thông tin bệnh nhân </w:t>
      </w:r>
      <w:r w:rsidRPr="00CC1781">
        <w:rPr>
          <w:i/>
        </w:rPr>
        <w:t>(thêm dữ liệu cho bệnh nhân)</w:t>
      </w:r>
    </w:p>
    <w:p w14:paraId="76218487" w14:textId="7B7692EC" w:rsidR="00CC1781" w:rsidRPr="00A427CF" w:rsidRDefault="00A427CF" w:rsidP="00A427CF">
      <w:pPr>
        <w:pStyle w:val="Subtitle"/>
        <w:numPr>
          <w:ilvl w:val="0"/>
          <w:numId w:val="0"/>
        </w:numPr>
        <w:spacing w:line="360" w:lineRule="auto"/>
        <w:rPr>
          <w:b/>
          <w:bCs/>
          <w:color w:val="auto"/>
        </w:rPr>
      </w:pPr>
      <w:r w:rsidRPr="00A427CF">
        <w:rPr>
          <w:rStyle w:val="Strong"/>
          <w:color w:val="auto"/>
        </w:rPr>
        <w:t>GIAO DIỆN</w:t>
      </w:r>
    </w:p>
    <w:p w14:paraId="49E85F2A" w14:textId="3F8DE812" w:rsidR="00CC1781" w:rsidRPr="00CC1781" w:rsidRDefault="00CC1781" w:rsidP="00A427CF">
      <w:pPr>
        <w:pStyle w:val="ListParagraph"/>
        <w:ind w:left="142"/>
        <w:jc w:val="center"/>
        <w:rPr>
          <w:b/>
        </w:rPr>
      </w:pPr>
      <w:r>
        <w:rPr>
          <w:b/>
          <w:noProof/>
        </w:rPr>
        <w:drawing>
          <wp:inline distT="0" distB="0" distL="0" distR="0" wp14:anchorId="401211B2" wp14:editId="3605F025">
            <wp:extent cx="5943600" cy="256032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1407" cy="2563683"/>
                    </a:xfrm>
                    <a:prstGeom prst="rect">
                      <a:avLst/>
                    </a:prstGeom>
                    <a:noFill/>
                    <a:ln>
                      <a:noFill/>
                    </a:ln>
                  </pic:spPr>
                </pic:pic>
              </a:graphicData>
            </a:graphic>
          </wp:inline>
        </w:drawing>
      </w:r>
    </w:p>
    <w:p w14:paraId="27EE4FA2" w14:textId="77777777" w:rsidR="00A427CF" w:rsidRDefault="00A427CF" w:rsidP="00A427CF">
      <w:pPr>
        <w:pStyle w:val="Subtitle"/>
        <w:rPr>
          <w:b/>
          <w:bCs/>
          <w:color w:val="auto"/>
          <w:u w:val="single"/>
        </w:rPr>
      </w:pPr>
    </w:p>
    <w:p w14:paraId="21A1B532" w14:textId="5BCECF29" w:rsidR="00A427CF" w:rsidRPr="00A427CF" w:rsidRDefault="00A427CF" w:rsidP="00A427CF">
      <w:pPr>
        <w:pStyle w:val="Subtitle"/>
        <w:rPr>
          <w:b/>
          <w:bCs/>
          <w:color w:val="auto"/>
        </w:rPr>
      </w:pPr>
      <w:r w:rsidRPr="00A427CF">
        <w:rPr>
          <w:b/>
          <w:bCs/>
          <w:color w:val="auto"/>
        </w:rPr>
        <w:t>THÀNH PHẦN</w:t>
      </w:r>
    </w:p>
    <w:p w14:paraId="3EA87DCC" w14:textId="77777777" w:rsidR="00CC1781" w:rsidRDefault="00CC1781" w:rsidP="00CC1781">
      <w:pPr>
        <w:pStyle w:val="ListParagraph"/>
        <w:jc w:val="center"/>
        <w:rPr>
          <w:b/>
        </w:rPr>
      </w:pPr>
    </w:p>
    <w:tbl>
      <w:tblPr>
        <w:tblStyle w:val="TableGrid"/>
        <w:tblW w:w="9355" w:type="dxa"/>
        <w:tblInd w:w="137" w:type="dxa"/>
        <w:tblLook w:val="04A0" w:firstRow="1" w:lastRow="0" w:firstColumn="1" w:lastColumn="0" w:noHBand="0" w:noVBand="1"/>
      </w:tblPr>
      <w:tblGrid>
        <w:gridCol w:w="579"/>
        <w:gridCol w:w="1379"/>
        <w:gridCol w:w="1405"/>
        <w:gridCol w:w="3292"/>
        <w:gridCol w:w="2700"/>
      </w:tblGrid>
      <w:tr w:rsidR="00CC1781" w14:paraId="73C3995C" w14:textId="77777777" w:rsidTr="00CC1781">
        <w:tc>
          <w:tcPr>
            <w:tcW w:w="579" w:type="dxa"/>
          </w:tcPr>
          <w:p w14:paraId="60EEDBD7" w14:textId="77777777" w:rsidR="00CC1781" w:rsidRDefault="00CC1781" w:rsidP="00CC1781">
            <w:pPr>
              <w:pStyle w:val="ListParagraph"/>
              <w:ind w:left="0"/>
              <w:rPr>
                <w:b/>
                <w:bCs/>
              </w:rPr>
            </w:pPr>
            <w:r>
              <w:rPr>
                <w:b/>
                <w:bCs/>
              </w:rPr>
              <w:t>STT</w:t>
            </w:r>
          </w:p>
        </w:tc>
        <w:tc>
          <w:tcPr>
            <w:tcW w:w="1379" w:type="dxa"/>
          </w:tcPr>
          <w:p w14:paraId="4674B40D" w14:textId="77777777" w:rsidR="00CC1781" w:rsidRDefault="00CC1781" w:rsidP="00CC1781">
            <w:pPr>
              <w:pStyle w:val="ListParagraph"/>
              <w:ind w:left="0"/>
              <w:jc w:val="center"/>
              <w:rPr>
                <w:b/>
                <w:bCs/>
              </w:rPr>
            </w:pPr>
            <w:r>
              <w:rPr>
                <w:b/>
                <w:bCs/>
              </w:rPr>
              <w:t>Tên control</w:t>
            </w:r>
          </w:p>
        </w:tc>
        <w:tc>
          <w:tcPr>
            <w:tcW w:w="1405" w:type="dxa"/>
          </w:tcPr>
          <w:p w14:paraId="062C349D" w14:textId="77777777" w:rsidR="00CC1781" w:rsidRDefault="00CC1781" w:rsidP="00CC1781">
            <w:pPr>
              <w:pStyle w:val="ListParagraph"/>
              <w:ind w:left="0"/>
              <w:jc w:val="center"/>
              <w:rPr>
                <w:b/>
                <w:bCs/>
              </w:rPr>
            </w:pPr>
            <w:r>
              <w:rPr>
                <w:b/>
                <w:bCs/>
              </w:rPr>
              <w:t>Loại control</w:t>
            </w:r>
          </w:p>
        </w:tc>
        <w:tc>
          <w:tcPr>
            <w:tcW w:w="3292" w:type="dxa"/>
          </w:tcPr>
          <w:p w14:paraId="68EB0F00" w14:textId="77777777" w:rsidR="00CC1781" w:rsidRDefault="00CC1781" w:rsidP="00CC1781">
            <w:pPr>
              <w:pStyle w:val="ListParagraph"/>
              <w:ind w:left="0"/>
              <w:jc w:val="center"/>
              <w:rPr>
                <w:b/>
                <w:bCs/>
              </w:rPr>
            </w:pPr>
            <w:r>
              <w:rPr>
                <w:b/>
                <w:bCs/>
              </w:rPr>
              <w:t>Chức năng</w:t>
            </w:r>
          </w:p>
        </w:tc>
        <w:tc>
          <w:tcPr>
            <w:tcW w:w="2700" w:type="dxa"/>
          </w:tcPr>
          <w:p w14:paraId="1CAB5409" w14:textId="77777777" w:rsidR="00CC1781" w:rsidRDefault="00CC1781" w:rsidP="00CC1781">
            <w:pPr>
              <w:pStyle w:val="ListParagraph"/>
              <w:ind w:left="0"/>
              <w:jc w:val="center"/>
              <w:rPr>
                <w:b/>
                <w:bCs/>
              </w:rPr>
            </w:pPr>
            <w:r>
              <w:rPr>
                <w:b/>
                <w:bCs/>
              </w:rPr>
              <w:t>Ghi chú</w:t>
            </w:r>
          </w:p>
        </w:tc>
      </w:tr>
      <w:tr w:rsidR="00CC1781" w14:paraId="17B58408" w14:textId="77777777" w:rsidTr="00CC1781">
        <w:tc>
          <w:tcPr>
            <w:tcW w:w="579" w:type="dxa"/>
          </w:tcPr>
          <w:p w14:paraId="31DF5230" w14:textId="77777777" w:rsidR="00CC1781" w:rsidRDefault="00CC1781" w:rsidP="00CC1781">
            <w:pPr>
              <w:pStyle w:val="ListParagraph"/>
              <w:ind w:left="0"/>
              <w:rPr>
                <w:b/>
                <w:bCs/>
              </w:rPr>
            </w:pPr>
            <w:r>
              <w:rPr>
                <w:b/>
                <w:bCs/>
              </w:rPr>
              <w:t>1</w:t>
            </w:r>
          </w:p>
        </w:tc>
        <w:tc>
          <w:tcPr>
            <w:tcW w:w="1379" w:type="dxa"/>
          </w:tcPr>
          <w:p w14:paraId="5F60C757" w14:textId="77777777" w:rsidR="00CC1781" w:rsidRPr="00A9316E" w:rsidRDefault="00CC1781" w:rsidP="00CC1781">
            <w:pPr>
              <w:pStyle w:val="ListParagraph"/>
              <w:ind w:left="0"/>
              <w:rPr>
                <w:bCs/>
              </w:rPr>
            </w:pPr>
            <w:r>
              <w:rPr>
                <w:bCs/>
              </w:rPr>
              <w:t>nameCtr</w:t>
            </w:r>
          </w:p>
        </w:tc>
        <w:tc>
          <w:tcPr>
            <w:tcW w:w="1405" w:type="dxa"/>
          </w:tcPr>
          <w:p w14:paraId="1ECC2E86" w14:textId="77777777" w:rsidR="00CC1781" w:rsidRPr="00A9316E" w:rsidRDefault="00CC1781" w:rsidP="00CC1781">
            <w:pPr>
              <w:pStyle w:val="ListParagraph"/>
              <w:ind w:left="0"/>
              <w:rPr>
                <w:bCs/>
              </w:rPr>
            </w:pPr>
            <w:r>
              <w:rPr>
                <w:bCs/>
              </w:rPr>
              <w:t>TextBox</w:t>
            </w:r>
          </w:p>
        </w:tc>
        <w:tc>
          <w:tcPr>
            <w:tcW w:w="3292" w:type="dxa"/>
          </w:tcPr>
          <w:p w14:paraId="1A217CF6" w14:textId="77777777" w:rsidR="00CC1781" w:rsidRPr="00A61A7F" w:rsidRDefault="00CC1781" w:rsidP="00CC1781">
            <w:pPr>
              <w:pStyle w:val="ListParagraph"/>
              <w:ind w:left="0"/>
              <w:rPr>
                <w:bCs/>
              </w:rPr>
            </w:pPr>
            <w:r>
              <w:rPr>
                <w:bCs/>
              </w:rPr>
              <w:t xml:space="preserve">Cho phép nhập </w:t>
            </w:r>
            <w:r>
              <w:rPr>
                <w:b/>
                <w:bCs/>
              </w:rPr>
              <w:t>tên bệnh nhân</w:t>
            </w:r>
            <w:r>
              <w:rPr>
                <w:bCs/>
              </w:rPr>
              <w:t xml:space="preserve"> để lưu trữ.</w:t>
            </w:r>
          </w:p>
        </w:tc>
        <w:tc>
          <w:tcPr>
            <w:tcW w:w="2700" w:type="dxa"/>
          </w:tcPr>
          <w:p w14:paraId="11C39847" w14:textId="77777777" w:rsidR="00CC1781" w:rsidRDefault="00CC1781" w:rsidP="00CC1781">
            <w:pPr>
              <w:pStyle w:val="ListParagraph"/>
              <w:ind w:left="0"/>
              <w:rPr>
                <w:b/>
                <w:bCs/>
              </w:rPr>
            </w:pPr>
          </w:p>
        </w:tc>
      </w:tr>
      <w:tr w:rsidR="00CC1781" w14:paraId="4DA67ED1" w14:textId="77777777" w:rsidTr="00CC1781">
        <w:tc>
          <w:tcPr>
            <w:tcW w:w="579" w:type="dxa"/>
          </w:tcPr>
          <w:p w14:paraId="2996EF24" w14:textId="77777777" w:rsidR="00CC1781" w:rsidRDefault="00CC1781" w:rsidP="00CC1781">
            <w:pPr>
              <w:pStyle w:val="ListParagraph"/>
              <w:ind w:left="0"/>
              <w:rPr>
                <w:b/>
                <w:bCs/>
              </w:rPr>
            </w:pPr>
            <w:r>
              <w:rPr>
                <w:b/>
                <w:bCs/>
              </w:rPr>
              <w:t>2</w:t>
            </w:r>
          </w:p>
        </w:tc>
        <w:tc>
          <w:tcPr>
            <w:tcW w:w="1379" w:type="dxa"/>
          </w:tcPr>
          <w:p w14:paraId="1E60EF74" w14:textId="77777777" w:rsidR="00CC1781" w:rsidRPr="006E24ED" w:rsidRDefault="00CC1781" w:rsidP="00CC1781">
            <w:pPr>
              <w:pStyle w:val="ListParagraph"/>
              <w:ind w:left="0"/>
              <w:rPr>
                <w:bCs/>
              </w:rPr>
            </w:pPr>
            <w:r>
              <w:rPr>
                <w:bCs/>
              </w:rPr>
              <w:t>dateCtr</w:t>
            </w:r>
          </w:p>
        </w:tc>
        <w:tc>
          <w:tcPr>
            <w:tcW w:w="1405" w:type="dxa"/>
          </w:tcPr>
          <w:p w14:paraId="07CEF189" w14:textId="77777777" w:rsidR="00CC1781" w:rsidRDefault="00CC1781" w:rsidP="00CC1781">
            <w:pPr>
              <w:pStyle w:val="ListParagraph"/>
              <w:ind w:left="0"/>
              <w:rPr>
                <w:b/>
                <w:bCs/>
              </w:rPr>
            </w:pPr>
            <w:r>
              <w:rPr>
                <w:bCs/>
              </w:rPr>
              <w:t>TextBox</w:t>
            </w:r>
          </w:p>
        </w:tc>
        <w:tc>
          <w:tcPr>
            <w:tcW w:w="3292" w:type="dxa"/>
          </w:tcPr>
          <w:p w14:paraId="2914D7AF" w14:textId="77777777" w:rsidR="00CC1781" w:rsidRPr="00037187" w:rsidRDefault="00CC1781" w:rsidP="00CC1781">
            <w:pPr>
              <w:pStyle w:val="ListParagraph"/>
              <w:ind w:left="0"/>
              <w:rPr>
                <w:b/>
                <w:bCs/>
              </w:rPr>
            </w:pPr>
            <w:r>
              <w:rPr>
                <w:bCs/>
              </w:rPr>
              <w:t xml:space="preserve">Cho phép nhập </w:t>
            </w:r>
            <w:r>
              <w:rPr>
                <w:b/>
                <w:bCs/>
              </w:rPr>
              <w:t>tên ngày sinh bệnh nhân</w:t>
            </w:r>
            <w:r>
              <w:rPr>
                <w:bCs/>
              </w:rPr>
              <w:t xml:space="preserve"> để lưu trữ.</w:t>
            </w:r>
          </w:p>
        </w:tc>
        <w:tc>
          <w:tcPr>
            <w:tcW w:w="2700" w:type="dxa"/>
          </w:tcPr>
          <w:p w14:paraId="1FA30FEB" w14:textId="77777777" w:rsidR="00CC1781" w:rsidRDefault="00CC1781" w:rsidP="00CC1781">
            <w:pPr>
              <w:pStyle w:val="ListParagraph"/>
              <w:ind w:left="0"/>
              <w:rPr>
                <w:b/>
                <w:bCs/>
              </w:rPr>
            </w:pPr>
          </w:p>
        </w:tc>
      </w:tr>
      <w:tr w:rsidR="00CC1781" w14:paraId="26B9C666" w14:textId="77777777" w:rsidTr="00CC1781">
        <w:tc>
          <w:tcPr>
            <w:tcW w:w="579" w:type="dxa"/>
          </w:tcPr>
          <w:p w14:paraId="075BE69B" w14:textId="77777777" w:rsidR="00CC1781" w:rsidRDefault="00CC1781" w:rsidP="00CC1781">
            <w:pPr>
              <w:pStyle w:val="ListParagraph"/>
              <w:ind w:left="0"/>
              <w:rPr>
                <w:b/>
                <w:bCs/>
              </w:rPr>
            </w:pPr>
            <w:r>
              <w:rPr>
                <w:b/>
                <w:bCs/>
              </w:rPr>
              <w:t>3</w:t>
            </w:r>
          </w:p>
        </w:tc>
        <w:tc>
          <w:tcPr>
            <w:tcW w:w="1379" w:type="dxa"/>
          </w:tcPr>
          <w:p w14:paraId="6BAA7124" w14:textId="77777777" w:rsidR="00CC1781" w:rsidRPr="006E24ED" w:rsidRDefault="00CC1781" w:rsidP="00CC1781">
            <w:pPr>
              <w:pStyle w:val="ListParagraph"/>
              <w:ind w:left="0"/>
              <w:rPr>
                <w:bCs/>
              </w:rPr>
            </w:pPr>
            <w:r>
              <w:rPr>
                <w:bCs/>
              </w:rPr>
              <w:t>genderCtr</w:t>
            </w:r>
          </w:p>
        </w:tc>
        <w:tc>
          <w:tcPr>
            <w:tcW w:w="1405" w:type="dxa"/>
          </w:tcPr>
          <w:p w14:paraId="04C3720F" w14:textId="77777777" w:rsidR="00CC1781" w:rsidRPr="00302C4D" w:rsidRDefault="00CC1781" w:rsidP="00CC1781">
            <w:pPr>
              <w:pStyle w:val="ListParagraph"/>
              <w:ind w:left="0"/>
              <w:rPr>
                <w:bCs/>
              </w:rPr>
            </w:pPr>
            <w:r>
              <w:rPr>
                <w:bCs/>
              </w:rPr>
              <w:t>ComboBox</w:t>
            </w:r>
          </w:p>
        </w:tc>
        <w:tc>
          <w:tcPr>
            <w:tcW w:w="3292" w:type="dxa"/>
          </w:tcPr>
          <w:p w14:paraId="58FB6637" w14:textId="77777777" w:rsidR="00CC1781" w:rsidRPr="006E24ED" w:rsidRDefault="00CC1781" w:rsidP="00CC1781">
            <w:pPr>
              <w:pStyle w:val="ListParagraph"/>
              <w:ind w:left="0"/>
              <w:rPr>
                <w:bCs/>
              </w:rPr>
            </w:pPr>
            <w:r>
              <w:rPr>
                <w:bCs/>
              </w:rPr>
              <w:t xml:space="preserve">Cho phép nhập </w:t>
            </w:r>
            <w:r>
              <w:rPr>
                <w:b/>
                <w:bCs/>
              </w:rPr>
              <w:t>giới tính bệnh nhân</w:t>
            </w:r>
            <w:r>
              <w:rPr>
                <w:bCs/>
              </w:rPr>
              <w:t xml:space="preserve"> để lưu trữ.</w:t>
            </w:r>
          </w:p>
        </w:tc>
        <w:tc>
          <w:tcPr>
            <w:tcW w:w="2700" w:type="dxa"/>
          </w:tcPr>
          <w:p w14:paraId="3F8D31BC" w14:textId="77777777" w:rsidR="00CC1781" w:rsidRPr="00395E84" w:rsidRDefault="00CC1781" w:rsidP="00CC1781">
            <w:pPr>
              <w:pStyle w:val="ListParagraph"/>
              <w:ind w:left="0"/>
              <w:rPr>
                <w:bCs/>
              </w:rPr>
            </w:pPr>
            <w:r>
              <w:rPr>
                <w:bCs/>
              </w:rPr>
              <w:t>Người dùng chỉ được chọn không được nhập thủ công.</w:t>
            </w:r>
          </w:p>
        </w:tc>
      </w:tr>
      <w:tr w:rsidR="00CC1781" w14:paraId="48EC7C68" w14:textId="77777777" w:rsidTr="00CC1781">
        <w:tc>
          <w:tcPr>
            <w:tcW w:w="579" w:type="dxa"/>
          </w:tcPr>
          <w:p w14:paraId="3FFD0D5F" w14:textId="77777777" w:rsidR="00CC1781" w:rsidRDefault="00CC1781" w:rsidP="00CC1781">
            <w:pPr>
              <w:pStyle w:val="ListParagraph"/>
              <w:ind w:left="0"/>
              <w:rPr>
                <w:b/>
                <w:bCs/>
              </w:rPr>
            </w:pPr>
            <w:r>
              <w:rPr>
                <w:b/>
                <w:bCs/>
              </w:rPr>
              <w:t>4</w:t>
            </w:r>
          </w:p>
        </w:tc>
        <w:tc>
          <w:tcPr>
            <w:tcW w:w="1379" w:type="dxa"/>
          </w:tcPr>
          <w:p w14:paraId="69F6D8F0" w14:textId="77777777" w:rsidR="00CC1781" w:rsidRPr="00D40A27" w:rsidRDefault="00CC1781" w:rsidP="00CC1781">
            <w:pPr>
              <w:pStyle w:val="ListParagraph"/>
              <w:ind w:left="0"/>
              <w:rPr>
                <w:bCs/>
              </w:rPr>
            </w:pPr>
            <w:r>
              <w:rPr>
                <w:bCs/>
              </w:rPr>
              <w:t>Province</w:t>
            </w:r>
          </w:p>
        </w:tc>
        <w:tc>
          <w:tcPr>
            <w:tcW w:w="1405" w:type="dxa"/>
          </w:tcPr>
          <w:p w14:paraId="3DED70D0" w14:textId="77777777" w:rsidR="00CC1781" w:rsidRPr="00D40A27" w:rsidRDefault="00CC1781" w:rsidP="00CC1781">
            <w:pPr>
              <w:pStyle w:val="ListParagraph"/>
              <w:ind w:left="0"/>
              <w:rPr>
                <w:bCs/>
              </w:rPr>
            </w:pPr>
            <w:r>
              <w:rPr>
                <w:bCs/>
              </w:rPr>
              <w:t>ComboBox</w:t>
            </w:r>
          </w:p>
        </w:tc>
        <w:tc>
          <w:tcPr>
            <w:tcW w:w="3292" w:type="dxa"/>
          </w:tcPr>
          <w:p w14:paraId="590DBE8B" w14:textId="77777777" w:rsidR="00CC1781" w:rsidRPr="00522A39" w:rsidRDefault="00CC1781" w:rsidP="00CC1781">
            <w:pPr>
              <w:pStyle w:val="ListParagraph"/>
              <w:ind w:left="0"/>
              <w:rPr>
                <w:bCs/>
              </w:rPr>
            </w:pPr>
            <w:r>
              <w:rPr>
                <w:bCs/>
              </w:rPr>
              <w:t xml:space="preserve">Cho phép nhập </w:t>
            </w:r>
            <w:r>
              <w:rPr>
                <w:b/>
                <w:bCs/>
              </w:rPr>
              <w:t>nơi ở - tỉnh bệnh nhân</w:t>
            </w:r>
            <w:r>
              <w:rPr>
                <w:bCs/>
              </w:rPr>
              <w:t xml:space="preserve"> để lưu trữ.</w:t>
            </w:r>
          </w:p>
        </w:tc>
        <w:tc>
          <w:tcPr>
            <w:tcW w:w="2700" w:type="dxa"/>
          </w:tcPr>
          <w:p w14:paraId="7F53B24F" w14:textId="77777777" w:rsidR="00CC1781" w:rsidRPr="00220257" w:rsidRDefault="00CC1781" w:rsidP="00CC1781">
            <w:pPr>
              <w:pStyle w:val="ListParagraph"/>
              <w:ind w:left="0"/>
              <w:rPr>
                <w:bCs/>
              </w:rPr>
            </w:pPr>
            <w:r w:rsidRPr="00220257">
              <w:rPr>
                <w:bCs/>
              </w:rPr>
              <w:t>Autocomplete được sử dụng để gợi ý từ data về các tỉnh ở Việt Nam</w:t>
            </w:r>
            <w:r>
              <w:rPr>
                <w:bCs/>
              </w:rPr>
              <w:t>.</w:t>
            </w:r>
          </w:p>
        </w:tc>
      </w:tr>
      <w:tr w:rsidR="00CC1781" w14:paraId="6F338884" w14:textId="77777777" w:rsidTr="00CC1781">
        <w:tc>
          <w:tcPr>
            <w:tcW w:w="579" w:type="dxa"/>
          </w:tcPr>
          <w:p w14:paraId="336D776D" w14:textId="77777777" w:rsidR="00CC1781" w:rsidRDefault="00CC1781" w:rsidP="00CC1781">
            <w:pPr>
              <w:pStyle w:val="ListParagraph"/>
              <w:ind w:left="0"/>
              <w:rPr>
                <w:b/>
                <w:bCs/>
              </w:rPr>
            </w:pPr>
            <w:r>
              <w:rPr>
                <w:b/>
                <w:bCs/>
              </w:rPr>
              <w:t>5</w:t>
            </w:r>
          </w:p>
        </w:tc>
        <w:tc>
          <w:tcPr>
            <w:tcW w:w="1379" w:type="dxa"/>
          </w:tcPr>
          <w:p w14:paraId="098B5BAE" w14:textId="77777777" w:rsidR="00CC1781" w:rsidRPr="00E02CAA" w:rsidRDefault="00CC1781" w:rsidP="00CC1781">
            <w:pPr>
              <w:pStyle w:val="ListParagraph"/>
              <w:ind w:left="0"/>
              <w:rPr>
                <w:bCs/>
              </w:rPr>
            </w:pPr>
            <w:r>
              <w:rPr>
                <w:bCs/>
              </w:rPr>
              <w:t>District</w:t>
            </w:r>
          </w:p>
        </w:tc>
        <w:tc>
          <w:tcPr>
            <w:tcW w:w="1405" w:type="dxa"/>
          </w:tcPr>
          <w:p w14:paraId="4248D5D6" w14:textId="77777777" w:rsidR="00CC1781" w:rsidRPr="00E02CAA" w:rsidRDefault="00CC1781" w:rsidP="00CC1781">
            <w:pPr>
              <w:pStyle w:val="ListParagraph"/>
              <w:ind w:left="0"/>
              <w:rPr>
                <w:bCs/>
              </w:rPr>
            </w:pPr>
            <w:r>
              <w:rPr>
                <w:bCs/>
              </w:rPr>
              <w:t>ComboBox</w:t>
            </w:r>
          </w:p>
        </w:tc>
        <w:tc>
          <w:tcPr>
            <w:tcW w:w="3292" w:type="dxa"/>
          </w:tcPr>
          <w:p w14:paraId="7F405259" w14:textId="77777777" w:rsidR="00CC1781" w:rsidRPr="00E02CAA" w:rsidRDefault="00CC1781" w:rsidP="00CC1781">
            <w:pPr>
              <w:pStyle w:val="ListParagraph"/>
              <w:ind w:left="0"/>
              <w:rPr>
                <w:bCs/>
              </w:rPr>
            </w:pPr>
            <w:r>
              <w:rPr>
                <w:bCs/>
              </w:rPr>
              <w:t xml:space="preserve">Cho phép nhập </w:t>
            </w:r>
            <w:r>
              <w:rPr>
                <w:b/>
                <w:bCs/>
              </w:rPr>
              <w:t>nơi ở - huyện bệnh nhân</w:t>
            </w:r>
            <w:r>
              <w:rPr>
                <w:bCs/>
              </w:rPr>
              <w:t xml:space="preserve"> để lưu trữ.</w:t>
            </w:r>
          </w:p>
        </w:tc>
        <w:tc>
          <w:tcPr>
            <w:tcW w:w="2700" w:type="dxa"/>
          </w:tcPr>
          <w:p w14:paraId="61A417D7" w14:textId="77777777" w:rsidR="00CC1781" w:rsidRDefault="00CC1781" w:rsidP="00CC1781">
            <w:pPr>
              <w:pStyle w:val="ListParagraph"/>
              <w:ind w:left="0"/>
              <w:rPr>
                <w:b/>
                <w:bCs/>
              </w:rPr>
            </w:pPr>
          </w:p>
        </w:tc>
      </w:tr>
      <w:tr w:rsidR="00CC1781" w14:paraId="3D2D3375" w14:textId="77777777" w:rsidTr="00CC1781">
        <w:tc>
          <w:tcPr>
            <w:tcW w:w="579" w:type="dxa"/>
          </w:tcPr>
          <w:p w14:paraId="270921FF" w14:textId="77777777" w:rsidR="00CC1781" w:rsidRDefault="00CC1781" w:rsidP="00CC1781">
            <w:pPr>
              <w:pStyle w:val="ListParagraph"/>
              <w:ind w:left="0"/>
              <w:rPr>
                <w:b/>
                <w:bCs/>
              </w:rPr>
            </w:pPr>
            <w:r>
              <w:rPr>
                <w:b/>
                <w:bCs/>
              </w:rPr>
              <w:t>6</w:t>
            </w:r>
          </w:p>
        </w:tc>
        <w:tc>
          <w:tcPr>
            <w:tcW w:w="1379" w:type="dxa"/>
          </w:tcPr>
          <w:p w14:paraId="2469F8CC" w14:textId="77777777" w:rsidR="00CC1781" w:rsidRPr="00E02CAA" w:rsidRDefault="00CC1781" w:rsidP="00CC1781">
            <w:pPr>
              <w:pStyle w:val="ListParagraph"/>
              <w:ind w:left="0"/>
              <w:rPr>
                <w:bCs/>
              </w:rPr>
            </w:pPr>
            <w:r>
              <w:rPr>
                <w:bCs/>
              </w:rPr>
              <w:t>Town</w:t>
            </w:r>
          </w:p>
        </w:tc>
        <w:tc>
          <w:tcPr>
            <w:tcW w:w="1405" w:type="dxa"/>
          </w:tcPr>
          <w:p w14:paraId="107A76B0" w14:textId="77777777" w:rsidR="00CC1781" w:rsidRPr="00E02CAA" w:rsidRDefault="00CC1781" w:rsidP="00CC1781">
            <w:pPr>
              <w:pStyle w:val="ListParagraph"/>
              <w:ind w:left="0"/>
              <w:rPr>
                <w:bCs/>
              </w:rPr>
            </w:pPr>
            <w:r>
              <w:rPr>
                <w:bCs/>
              </w:rPr>
              <w:t>ComboBox</w:t>
            </w:r>
          </w:p>
        </w:tc>
        <w:tc>
          <w:tcPr>
            <w:tcW w:w="3292" w:type="dxa"/>
          </w:tcPr>
          <w:p w14:paraId="452809D7" w14:textId="77777777" w:rsidR="00CC1781" w:rsidRPr="00E02CAA" w:rsidRDefault="00CC1781" w:rsidP="00CC1781">
            <w:pPr>
              <w:pStyle w:val="ListParagraph"/>
              <w:ind w:left="0"/>
              <w:rPr>
                <w:bCs/>
              </w:rPr>
            </w:pPr>
            <w:r>
              <w:rPr>
                <w:bCs/>
              </w:rPr>
              <w:t xml:space="preserve">Cho phép nhập </w:t>
            </w:r>
            <w:r>
              <w:rPr>
                <w:b/>
                <w:bCs/>
              </w:rPr>
              <w:t>nơi ở - xã bệnh nhân</w:t>
            </w:r>
            <w:r>
              <w:rPr>
                <w:bCs/>
              </w:rPr>
              <w:t xml:space="preserve"> để lưu trữ.</w:t>
            </w:r>
          </w:p>
        </w:tc>
        <w:tc>
          <w:tcPr>
            <w:tcW w:w="2700" w:type="dxa"/>
          </w:tcPr>
          <w:p w14:paraId="2C0E5705" w14:textId="77777777" w:rsidR="00CC1781" w:rsidRDefault="00CC1781" w:rsidP="00CC1781">
            <w:pPr>
              <w:pStyle w:val="ListParagraph"/>
              <w:ind w:left="0"/>
              <w:rPr>
                <w:b/>
                <w:bCs/>
              </w:rPr>
            </w:pPr>
          </w:p>
        </w:tc>
      </w:tr>
      <w:tr w:rsidR="00CC1781" w14:paraId="6A048A0D" w14:textId="77777777" w:rsidTr="00CC1781">
        <w:tc>
          <w:tcPr>
            <w:tcW w:w="579" w:type="dxa"/>
          </w:tcPr>
          <w:p w14:paraId="0A1BE4C7" w14:textId="77777777" w:rsidR="00CC1781" w:rsidRDefault="00CC1781" w:rsidP="00CC1781">
            <w:pPr>
              <w:pStyle w:val="ListParagraph"/>
              <w:ind w:left="0"/>
              <w:rPr>
                <w:b/>
                <w:bCs/>
              </w:rPr>
            </w:pPr>
            <w:r>
              <w:rPr>
                <w:b/>
                <w:bCs/>
              </w:rPr>
              <w:t>7</w:t>
            </w:r>
          </w:p>
        </w:tc>
        <w:tc>
          <w:tcPr>
            <w:tcW w:w="1379" w:type="dxa"/>
          </w:tcPr>
          <w:p w14:paraId="6B244E87" w14:textId="77777777" w:rsidR="00CC1781" w:rsidRPr="00E02CAA" w:rsidRDefault="00CC1781" w:rsidP="00CC1781">
            <w:pPr>
              <w:pStyle w:val="ListParagraph"/>
              <w:ind w:left="0"/>
              <w:rPr>
                <w:bCs/>
              </w:rPr>
            </w:pPr>
            <w:r>
              <w:rPr>
                <w:bCs/>
              </w:rPr>
              <w:t>btnLoad</w:t>
            </w:r>
          </w:p>
        </w:tc>
        <w:tc>
          <w:tcPr>
            <w:tcW w:w="1405" w:type="dxa"/>
          </w:tcPr>
          <w:p w14:paraId="6AE57FA3" w14:textId="77777777" w:rsidR="00CC1781" w:rsidRPr="00E02CAA" w:rsidRDefault="00CC1781" w:rsidP="00CC1781">
            <w:pPr>
              <w:pStyle w:val="ListParagraph"/>
              <w:ind w:left="0"/>
              <w:rPr>
                <w:bCs/>
              </w:rPr>
            </w:pPr>
            <w:r>
              <w:rPr>
                <w:bCs/>
              </w:rPr>
              <w:t>Button</w:t>
            </w:r>
          </w:p>
        </w:tc>
        <w:tc>
          <w:tcPr>
            <w:tcW w:w="3292" w:type="dxa"/>
          </w:tcPr>
          <w:p w14:paraId="015E6DF4" w14:textId="77777777" w:rsidR="00CC1781" w:rsidRPr="00E02CAA" w:rsidRDefault="00CC1781" w:rsidP="00CC1781">
            <w:pPr>
              <w:pStyle w:val="ListParagraph"/>
              <w:ind w:left="0"/>
              <w:rPr>
                <w:bCs/>
              </w:rPr>
            </w:pPr>
            <w:r>
              <w:rPr>
                <w:bCs/>
              </w:rPr>
              <w:t>Load dữ liệu lên dataGridView.</w:t>
            </w:r>
          </w:p>
        </w:tc>
        <w:tc>
          <w:tcPr>
            <w:tcW w:w="2700" w:type="dxa"/>
          </w:tcPr>
          <w:p w14:paraId="1EACE61C" w14:textId="77777777" w:rsidR="00CC1781" w:rsidRDefault="00CC1781" w:rsidP="00CC1781">
            <w:pPr>
              <w:pStyle w:val="ListParagraph"/>
              <w:ind w:left="0"/>
              <w:rPr>
                <w:b/>
                <w:bCs/>
              </w:rPr>
            </w:pPr>
          </w:p>
        </w:tc>
      </w:tr>
      <w:tr w:rsidR="00CC1781" w14:paraId="2F5AEB48" w14:textId="77777777" w:rsidTr="00CC1781">
        <w:tc>
          <w:tcPr>
            <w:tcW w:w="579" w:type="dxa"/>
          </w:tcPr>
          <w:p w14:paraId="4B30FDCF" w14:textId="77777777" w:rsidR="00CC1781" w:rsidRDefault="00CC1781" w:rsidP="00CC1781">
            <w:pPr>
              <w:pStyle w:val="ListParagraph"/>
              <w:ind w:left="0"/>
              <w:rPr>
                <w:b/>
                <w:bCs/>
              </w:rPr>
            </w:pPr>
            <w:r>
              <w:rPr>
                <w:b/>
                <w:bCs/>
              </w:rPr>
              <w:t>8</w:t>
            </w:r>
          </w:p>
        </w:tc>
        <w:tc>
          <w:tcPr>
            <w:tcW w:w="1379" w:type="dxa"/>
          </w:tcPr>
          <w:p w14:paraId="3185D1B5" w14:textId="77777777" w:rsidR="00CC1781" w:rsidRPr="00E02CAA" w:rsidRDefault="00CC1781" w:rsidP="00CC1781">
            <w:pPr>
              <w:pStyle w:val="ListParagraph"/>
              <w:ind w:left="0"/>
              <w:rPr>
                <w:bCs/>
              </w:rPr>
            </w:pPr>
            <w:r>
              <w:rPr>
                <w:bCs/>
              </w:rPr>
              <w:t>btnAdd</w:t>
            </w:r>
          </w:p>
        </w:tc>
        <w:tc>
          <w:tcPr>
            <w:tcW w:w="1405" w:type="dxa"/>
          </w:tcPr>
          <w:p w14:paraId="75CAC89E" w14:textId="77777777" w:rsidR="00CC1781" w:rsidRPr="00E02CAA" w:rsidRDefault="00CC1781" w:rsidP="00CC1781">
            <w:pPr>
              <w:pStyle w:val="ListParagraph"/>
              <w:ind w:left="0"/>
              <w:rPr>
                <w:bCs/>
              </w:rPr>
            </w:pPr>
            <w:r>
              <w:rPr>
                <w:bCs/>
              </w:rPr>
              <w:t>Button</w:t>
            </w:r>
          </w:p>
        </w:tc>
        <w:tc>
          <w:tcPr>
            <w:tcW w:w="3292" w:type="dxa"/>
          </w:tcPr>
          <w:p w14:paraId="7F7F5A9E" w14:textId="77777777" w:rsidR="00CC1781" w:rsidRPr="00E02CAA" w:rsidRDefault="00CC1781" w:rsidP="00CC1781">
            <w:pPr>
              <w:pStyle w:val="ListParagraph"/>
              <w:ind w:left="0"/>
              <w:rPr>
                <w:bCs/>
              </w:rPr>
            </w:pPr>
            <w:r>
              <w:rPr>
                <w:bCs/>
              </w:rPr>
              <w:t>Thêm dữ liệu vào dataGridView.</w:t>
            </w:r>
          </w:p>
        </w:tc>
        <w:tc>
          <w:tcPr>
            <w:tcW w:w="2700" w:type="dxa"/>
          </w:tcPr>
          <w:p w14:paraId="53C45E1A" w14:textId="77777777" w:rsidR="00CC1781" w:rsidRPr="00D479D1" w:rsidRDefault="00CC1781" w:rsidP="00CC1781">
            <w:pPr>
              <w:pStyle w:val="ListParagraph"/>
              <w:ind w:left="0"/>
              <w:rPr>
                <w:bCs/>
              </w:rPr>
            </w:pPr>
            <w:r>
              <w:rPr>
                <w:bCs/>
              </w:rPr>
              <w:t>Kiểm tra tính hợp lí của tên (toàn chữ), số điện thoại (toàn số), giới tính và địa chỉ nơi ở không được rỗng.</w:t>
            </w:r>
          </w:p>
        </w:tc>
      </w:tr>
      <w:tr w:rsidR="00CC1781" w14:paraId="6767C8BB" w14:textId="77777777" w:rsidTr="00CC1781">
        <w:tc>
          <w:tcPr>
            <w:tcW w:w="579" w:type="dxa"/>
          </w:tcPr>
          <w:p w14:paraId="4E00E8D8" w14:textId="77777777" w:rsidR="00CC1781" w:rsidRDefault="00CC1781" w:rsidP="00CC1781">
            <w:pPr>
              <w:pStyle w:val="ListParagraph"/>
              <w:ind w:left="0"/>
              <w:rPr>
                <w:b/>
                <w:bCs/>
              </w:rPr>
            </w:pPr>
            <w:r>
              <w:rPr>
                <w:b/>
                <w:bCs/>
              </w:rPr>
              <w:t>9</w:t>
            </w:r>
          </w:p>
        </w:tc>
        <w:tc>
          <w:tcPr>
            <w:tcW w:w="1379" w:type="dxa"/>
          </w:tcPr>
          <w:p w14:paraId="13F18F72" w14:textId="77777777" w:rsidR="00CC1781" w:rsidRPr="00E02CAA" w:rsidRDefault="00CC1781" w:rsidP="00CC1781">
            <w:pPr>
              <w:pStyle w:val="ListParagraph"/>
              <w:ind w:left="0"/>
              <w:rPr>
                <w:bCs/>
              </w:rPr>
            </w:pPr>
            <w:r>
              <w:rPr>
                <w:bCs/>
              </w:rPr>
              <w:t>btnDelete</w:t>
            </w:r>
          </w:p>
        </w:tc>
        <w:tc>
          <w:tcPr>
            <w:tcW w:w="1405" w:type="dxa"/>
          </w:tcPr>
          <w:p w14:paraId="3518CE40" w14:textId="77777777" w:rsidR="00CC1781" w:rsidRPr="00E02CAA" w:rsidRDefault="00CC1781" w:rsidP="00CC1781">
            <w:pPr>
              <w:pStyle w:val="ListParagraph"/>
              <w:ind w:left="0"/>
              <w:rPr>
                <w:bCs/>
              </w:rPr>
            </w:pPr>
            <w:r>
              <w:rPr>
                <w:bCs/>
              </w:rPr>
              <w:t>Button</w:t>
            </w:r>
          </w:p>
        </w:tc>
        <w:tc>
          <w:tcPr>
            <w:tcW w:w="3292" w:type="dxa"/>
          </w:tcPr>
          <w:p w14:paraId="13AD2BD1" w14:textId="77777777" w:rsidR="00CC1781" w:rsidRPr="00E02CAA" w:rsidRDefault="00CC1781" w:rsidP="00CC1781">
            <w:pPr>
              <w:pStyle w:val="ListParagraph"/>
              <w:ind w:left="0"/>
              <w:rPr>
                <w:bCs/>
              </w:rPr>
            </w:pPr>
            <w:r>
              <w:rPr>
                <w:bCs/>
              </w:rPr>
              <w:t>Xóa dữ liệu trong GridView.</w:t>
            </w:r>
          </w:p>
        </w:tc>
        <w:tc>
          <w:tcPr>
            <w:tcW w:w="2700" w:type="dxa"/>
          </w:tcPr>
          <w:p w14:paraId="7576BE19" w14:textId="77777777" w:rsidR="00CC1781" w:rsidRPr="00537F48" w:rsidRDefault="00CC1781" w:rsidP="00CC1781">
            <w:pPr>
              <w:pStyle w:val="ListParagraph"/>
              <w:ind w:left="0"/>
              <w:rPr>
                <w:bCs/>
              </w:rPr>
            </w:pPr>
            <w:r>
              <w:rPr>
                <w:bCs/>
              </w:rPr>
              <w:t>Không có dữ liệu hoặc chưa chọn dòng để xóa, hệ thống sẽ thực hiện việc báo lỗi.</w:t>
            </w:r>
          </w:p>
        </w:tc>
      </w:tr>
      <w:tr w:rsidR="00CC1781" w14:paraId="26542621" w14:textId="77777777" w:rsidTr="00CC1781">
        <w:tc>
          <w:tcPr>
            <w:tcW w:w="579" w:type="dxa"/>
          </w:tcPr>
          <w:p w14:paraId="138C8D52" w14:textId="77777777" w:rsidR="00CC1781" w:rsidRDefault="00CC1781" w:rsidP="00CC1781">
            <w:pPr>
              <w:pStyle w:val="ListParagraph"/>
              <w:ind w:left="0"/>
              <w:rPr>
                <w:b/>
                <w:bCs/>
              </w:rPr>
            </w:pPr>
            <w:r>
              <w:rPr>
                <w:b/>
                <w:bCs/>
              </w:rPr>
              <w:t>10</w:t>
            </w:r>
          </w:p>
        </w:tc>
        <w:tc>
          <w:tcPr>
            <w:tcW w:w="1379" w:type="dxa"/>
          </w:tcPr>
          <w:p w14:paraId="12163F09" w14:textId="77777777" w:rsidR="00CC1781" w:rsidRPr="00E02CAA" w:rsidRDefault="00CC1781" w:rsidP="00CC1781">
            <w:pPr>
              <w:pStyle w:val="ListParagraph"/>
              <w:ind w:left="0"/>
              <w:rPr>
                <w:bCs/>
              </w:rPr>
            </w:pPr>
            <w:r>
              <w:rPr>
                <w:bCs/>
              </w:rPr>
              <w:t>btnUpdate</w:t>
            </w:r>
          </w:p>
        </w:tc>
        <w:tc>
          <w:tcPr>
            <w:tcW w:w="1405" w:type="dxa"/>
          </w:tcPr>
          <w:p w14:paraId="7A7CF13E" w14:textId="77777777" w:rsidR="00CC1781" w:rsidRPr="00E02CAA" w:rsidRDefault="00CC1781" w:rsidP="00CC1781">
            <w:pPr>
              <w:pStyle w:val="ListParagraph"/>
              <w:ind w:left="0"/>
              <w:rPr>
                <w:bCs/>
              </w:rPr>
            </w:pPr>
            <w:r>
              <w:rPr>
                <w:bCs/>
              </w:rPr>
              <w:t>Button</w:t>
            </w:r>
          </w:p>
        </w:tc>
        <w:tc>
          <w:tcPr>
            <w:tcW w:w="3292" w:type="dxa"/>
          </w:tcPr>
          <w:p w14:paraId="263FC179" w14:textId="77777777" w:rsidR="00CC1781" w:rsidRPr="00E02CAA" w:rsidRDefault="00CC1781" w:rsidP="00CC1781">
            <w:pPr>
              <w:pStyle w:val="ListParagraph"/>
              <w:ind w:left="0"/>
              <w:rPr>
                <w:bCs/>
              </w:rPr>
            </w:pPr>
            <w:r>
              <w:rPr>
                <w:bCs/>
              </w:rPr>
              <w:t>Cập nhập thông tin cho bệnh nhân.</w:t>
            </w:r>
          </w:p>
        </w:tc>
        <w:tc>
          <w:tcPr>
            <w:tcW w:w="2700" w:type="dxa"/>
          </w:tcPr>
          <w:p w14:paraId="76EE12CC" w14:textId="77777777" w:rsidR="00CC1781" w:rsidRDefault="00CC1781" w:rsidP="00CC1781">
            <w:pPr>
              <w:pStyle w:val="ListParagraph"/>
              <w:ind w:left="0"/>
              <w:rPr>
                <w:b/>
                <w:bCs/>
              </w:rPr>
            </w:pPr>
          </w:p>
        </w:tc>
      </w:tr>
      <w:tr w:rsidR="00CC1781" w14:paraId="4305A61B" w14:textId="77777777" w:rsidTr="00CC1781">
        <w:tc>
          <w:tcPr>
            <w:tcW w:w="579" w:type="dxa"/>
          </w:tcPr>
          <w:p w14:paraId="054789F2" w14:textId="77777777" w:rsidR="00CC1781" w:rsidRDefault="00CC1781" w:rsidP="00CC1781">
            <w:pPr>
              <w:pStyle w:val="ListParagraph"/>
              <w:ind w:left="0"/>
              <w:rPr>
                <w:b/>
                <w:bCs/>
              </w:rPr>
            </w:pPr>
            <w:r>
              <w:rPr>
                <w:b/>
                <w:bCs/>
              </w:rPr>
              <w:t>11</w:t>
            </w:r>
          </w:p>
        </w:tc>
        <w:tc>
          <w:tcPr>
            <w:tcW w:w="1379" w:type="dxa"/>
          </w:tcPr>
          <w:p w14:paraId="2483C71B" w14:textId="77777777" w:rsidR="00CC1781" w:rsidRPr="00E02CAA" w:rsidRDefault="00CC1781" w:rsidP="00CC1781">
            <w:pPr>
              <w:pStyle w:val="ListParagraph"/>
              <w:ind w:left="0"/>
              <w:rPr>
                <w:bCs/>
              </w:rPr>
            </w:pPr>
            <w:r>
              <w:rPr>
                <w:bCs/>
              </w:rPr>
              <w:t>btnSave</w:t>
            </w:r>
          </w:p>
        </w:tc>
        <w:tc>
          <w:tcPr>
            <w:tcW w:w="1405" w:type="dxa"/>
          </w:tcPr>
          <w:p w14:paraId="6E7A2781" w14:textId="77777777" w:rsidR="00CC1781" w:rsidRPr="00E02CAA" w:rsidRDefault="00CC1781" w:rsidP="00CC1781">
            <w:pPr>
              <w:pStyle w:val="ListParagraph"/>
              <w:ind w:left="0"/>
              <w:rPr>
                <w:bCs/>
              </w:rPr>
            </w:pPr>
            <w:r>
              <w:rPr>
                <w:bCs/>
              </w:rPr>
              <w:t>Button</w:t>
            </w:r>
          </w:p>
        </w:tc>
        <w:tc>
          <w:tcPr>
            <w:tcW w:w="3292" w:type="dxa"/>
          </w:tcPr>
          <w:p w14:paraId="5F4A71C1" w14:textId="77777777" w:rsidR="00CC1781" w:rsidRPr="00E02CAA" w:rsidRDefault="00CC1781" w:rsidP="00CC1781">
            <w:pPr>
              <w:pStyle w:val="ListParagraph"/>
              <w:ind w:left="0"/>
              <w:rPr>
                <w:bCs/>
              </w:rPr>
            </w:pPr>
            <w:r>
              <w:rPr>
                <w:bCs/>
              </w:rPr>
              <w:t>Hoàn tất chức năng lựa chọn.</w:t>
            </w:r>
          </w:p>
        </w:tc>
        <w:tc>
          <w:tcPr>
            <w:tcW w:w="2700" w:type="dxa"/>
          </w:tcPr>
          <w:p w14:paraId="45FAD68C" w14:textId="77777777" w:rsidR="00CC1781" w:rsidRDefault="00CC1781" w:rsidP="00CC1781">
            <w:pPr>
              <w:pStyle w:val="ListParagraph"/>
              <w:ind w:left="0"/>
              <w:rPr>
                <w:b/>
                <w:bCs/>
              </w:rPr>
            </w:pPr>
          </w:p>
        </w:tc>
      </w:tr>
      <w:tr w:rsidR="00CC1781" w14:paraId="1F8D33BC" w14:textId="77777777" w:rsidTr="00CC1781">
        <w:tc>
          <w:tcPr>
            <w:tcW w:w="579" w:type="dxa"/>
          </w:tcPr>
          <w:p w14:paraId="4AC22D34" w14:textId="77777777" w:rsidR="00CC1781" w:rsidRDefault="00CC1781" w:rsidP="00CC1781">
            <w:pPr>
              <w:pStyle w:val="ListParagraph"/>
              <w:ind w:left="0"/>
              <w:rPr>
                <w:b/>
                <w:bCs/>
              </w:rPr>
            </w:pPr>
            <w:r>
              <w:rPr>
                <w:b/>
                <w:bCs/>
              </w:rPr>
              <w:t>11</w:t>
            </w:r>
          </w:p>
        </w:tc>
        <w:tc>
          <w:tcPr>
            <w:tcW w:w="1379" w:type="dxa"/>
          </w:tcPr>
          <w:p w14:paraId="164D041A" w14:textId="77777777" w:rsidR="00CC1781" w:rsidRPr="00E02CAA" w:rsidRDefault="00CC1781" w:rsidP="00CC1781">
            <w:pPr>
              <w:pStyle w:val="ListParagraph"/>
              <w:ind w:left="0"/>
              <w:rPr>
                <w:bCs/>
              </w:rPr>
            </w:pPr>
            <w:r>
              <w:rPr>
                <w:bCs/>
              </w:rPr>
              <w:t>btnCancel</w:t>
            </w:r>
          </w:p>
        </w:tc>
        <w:tc>
          <w:tcPr>
            <w:tcW w:w="1405" w:type="dxa"/>
          </w:tcPr>
          <w:p w14:paraId="23A3159D" w14:textId="77777777" w:rsidR="00CC1781" w:rsidRPr="00E02CAA" w:rsidRDefault="00CC1781" w:rsidP="00CC1781">
            <w:pPr>
              <w:pStyle w:val="ListParagraph"/>
              <w:ind w:left="0"/>
              <w:rPr>
                <w:bCs/>
              </w:rPr>
            </w:pPr>
            <w:r>
              <w:rPr>
                <w:bCs/>
              </w:rPr>
              <w:t>Button</w:t>
            </w:r>
          </w:p>
        </w:tc>
        <w:tc>
          <w:tcPr>
            <w:tcW w:w="3292" w:type="dxa"/>
          </w:tcPr>
          <w:p w14:paraId="4280FC68" w14:textId="77777777" w:rsidR="00CC1781" w:rsidRPr="00E02CAA" w:rsidRDefault="00CC1781" w:rsidP="00CC1781">
            <w:pPr>
              <w:pStyle w:val="ListParagraph"/>
              <w:ind w:left="0"/>
              <w:rPr>
                <w:bCs/>
              </w:rPr>
            </w:pPr>
            <w:r>
              <w:rPr>
                <w:bCs/>
              </w:rPr>
              <w:t>Hủy bỏ quá trình đang thực hiện.</w:t>
            </w:r>
          </w:p>
        </w:tc>
        <w:tc>
          <w:tcPr>
            <w:tcW w:w="2700" w:type="dxa"/>
          </w:tcPr>
          <w:p w14:paraId="695FE97C" w14:textId="77777777" w:rsidR="00CC1781" w:rsidRDefault="00CC1781" w:rsidP="00CC1781">
            <w:pPr>
              <w:pStyle w:val="ListParagraph"/>
              <w:ind w:left="0"/>
              <w:rPr>
                <w:b/>
                <w:bCs/>
              </w:rPr>
            </w:pPr>
          </w:p>
        </w:tc>
      </w:tr>
      <w:tr w:rsidR="00CC1781" w14:paraId="6F246B0E" w14:textId="77777777" w:rsidTr="00CC1781">
        <w:tc>
          <w:tcPr>
            <w:tcW w:w="579" w:type="dxa"/>
          </w:tcPr>
          <w:p w14:paraId="0706662D" w14:textId="77777777" w:rsidR="00CC1781" w:rsidRDefault="00CC1781" w:rsidP="00CC1781">
            <w:pPr>
              <w:pStyle w:val="ListParagraph"/>
              <w:ind w:left="0"/>
              <w:rPr>
                <w:b/>
                <w:bCs/>
              </w:rPr>
            </w:pPr>
            <w:r>
              <w:rPr>
                <w:b/>
                <w:bCs/>
              </w:rPr>
              <w:t>12</w:t>
            </w:r>
          </w:p>
        </w:tc>
        <w:tc>
          <w:tcPr>
            <w:tcW w:w="1379" w:type="dxa"/>
          </w:tcPr>
          <w:p w14:paraId="1B8A8CA4" w14:textId="77777777" w:rsidR="00CC1781" w:rsidRPr="00E02CAA" w:rsidRDefault="00CC1781" w:rsidP="00CC1781">
            <w:pPr>
              <w:pStyle w:val="ListParagraph"/>
              <w:ind w:left="0"/>
              <w:rPr>
                <w:bCs/>
              </w:rPr>
            </w:pPr>
            <w:r>
              <w:rPr>
                <w:bCs/>
              </w:rPr>
              <w:t>listView</w:t>
            </w:r>
          </w:p>
        </w:tc>
        <w:tc>
          <w:tcPr>
            <w:tcW w:w="1405" w:type="dxa"/>
          </w:tcPr>
          <w:p w14:paraId="2D421D36" w14:textId="77777777" w:rsidR="00CC1781" w:rsidRPr="00E02CAA" w:rsidRDefault="00CC1781" w:rsidP="00CC1781">
            <w:pPr>
              <w:pStyle w:val="ListParagraph"/>
              <w:ind w:left="0"/>
              <w:rPr>
                <w:bCs/>
              </w:rPr>
            </w:pPr>
            <w:r>
              <w:rPr>
                <w:bCs/>
              </w:rPr>
              <w:t>ListView</w:t>
            </w:r>
          </w:p>
        </w:tc>
        <w:tc>
          <w:tcPr>
            <w:tcW w:w="3292" w:type="dxa"/>
          </w:tcPr>
          <w:p w14:paraId="5C676BD8" w14:textId="77777777" w:rsidR="00CC1781" w:rsidRPr="00E02CAA" w:rsidRDefault="00CC1781" w:rsidP="00CC1781">
            <w:pPr>
              <w:pStyle w:val="ListParagraph"/>
              <w:ind w:left="0"/>
              <w:rPr>
                <w:bCs/>
              </w:rPr>
            </w:pPr>
            <w:r>
              <w:rPr>
                <w:bCs/>
              </w:rPr>
              <w:t>Hiển thị dữ liệu.</w:t>
            </w:r>
          </w:p>
        </w:tc>
        <w:tc>
          <w:tcPr>
            <w:tcW w:w="2700" w:type="dxa"/>
          </w:tcPr>
          <w:p w14:paraId="06A12566" w14:textId="77777777" w:rsidR="00CC1781" w:rsidRDefault="00CC1781" w:rsidP="00CC1781">
            <w:pPr>
              <w:pStyle w:val="ListParagraph"/>
              <w:ind w:left="0"/>
              <w:rPr>
                <w:b/>
                <w:bCs/>
              </w:rPr>
            </w:pPr>
          </w:p>
        </w:tc>
      </w:tr>
    </w:tbl>
    <w:p w14:paraId="632BF058" w14:textId="77777777" w:rsidR="00CC1781" w:rsidRDefault="00CC1781" w:rsidP="00CC1781">
      <w:pPr>
        <w:rPr>
          <w:b/>
        </w:rPr>
      </w:pPr>
    </w:p>
    <w:p w14:paraId="31BA2870" w14:textId="46B3850D" w:rsidR="00CC1781" w:rsidRDefault="00CC1781" w:rsidP="00CC1781">
      <w:pPr>
        <w:rPr>
          <w:b/>
        </w:rPr>
      </w:pPr>
      <w:r>
        <w:rPr>
          <w:b/>
        </w:rPr>
        <w:br/>
      </w:r>
    </w:p>
    <w:p w14:paraId="4DAE1971" w14:textId="77777777" w:rsidR="00CC1781" w:rsidRDefault="00CC1781" w:rsidP="00CC1781">
      <w:pPr>
        <w:rPr>
          <w:b/>
        </w:rPr>
      </w:pPr>
    </w:p>
    <w:p w14:paraId="2B12EC34" w14:textId="77777777" w:rsidR="00CC1781" w:rsidRPr="00A427CF" w:rsidRDefault="00CC1781" w:rsidP="00A427CF">
      <w:pPr>
        <w:pStyle w:val="ListParagraph"/>
        <w:numPr>
          <w:ilvl w:val="0"/>
          <w:numId w:val="37"/>
        </w:numPr>
        <w:spacing w:after="160" w:line="259" w:lineRule="auto"/>
        <w:ind w:left="284"/>
        <w:rPr>
          <w:b/>
        </w:rPr>
      </w:pPr>
      <w:r w:rsidRPr="00A427CF">
        <w:rPr>
          <w:b/>
        </w:rPr>
        <w:t>Tìm kiếm bệnh nhân</w:t>
      </w:r>
    </w:p>
    <w:p w14:paraId="5D1B1A01" w14:textId="09066FDF" w:rsidR="00CC1781" w:rsidRPr="00A427CF" w:rsidRDefault="00A427CF" w:rsidP="00A427CF">
      <w:pPr>
        <w:pStyle w:val="Subtitle"/>
        <w:spacing w:line="360" w:lineRule="auto"/>
        <w:ind w:firstLine="284"/>
        <w:rPr>
          <w:b/>
          <w:bCs/>
          <w:color w:val="auto"/>
        </w:rPr>
      </w:pPr>
      <w:r w:rsidRPr="00A427CF">
        <w:rPr>
          <w:rStyle w:val="Strong"/>
          <w:color w:val="auto"/>
        </w:rPr>
        <w:t>GIAO DIỆN</w:t>
      </w:r>
    </w:p>
    <w:p w14:paraId="73C187C7" w14:textId="77777777" w:rsidR="00CC1781" w:rsidRDefault="00CC1781" w:rsidP="00A427CF">
      <w:pPr>
        <w:pStyle w:val="ListParagraph"/>
        <w:ind w:left="284"/>
        <w:rPr>
          <w:b/>
        </w:rPr>
      </w:pPr>
      <w:r>
        <w:rPr>
          <w:b/>
          <w:noProof/>
        </w:rPr>
        <w:drawing>
          <wp:inline distT="0" distB="0" distL="0" distR="0" wp14:anchorId="284D625C" wp14:editId="3BC321C3">
            <wp:extent cx="5843905" cy="2500630"/>
            <wp:effectExtent l="0" t="0" r="444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3905" cy="2500630"/>
                    </a:xfrm>
                    <a:prstGeom prst="rect">
                      <a:avLst/>
                    </a:prstGeom>
                    <a:noFill/>
                    <a:ln>
                      <a:noFill/>
                    </a:ln>
                  </pic:spPr>
                </pic:pic>
              </a:graphicData>
            </a:graphic>
          </wp:inline>
        </w:drawing>
      </w:r>
    </w:p>
    <w:p w14:paraId="6282E151" w14:textId="77777777" w:rsidR="00CC1781" w:rsidRDefault="00CC1781" w:rsidP="00CC1781">
      <w:pPr>
        <w:pStyle w:val="ListParagraph"/>
        <w:rPr>
          <w:b/>
        </w:rPr>
      </w:pPr>
    </w:p>
    <w:p w14:paraId="3E6B6CA9" w14:textId="77777777" w:rsidR="00A427CF" w:rsidRPr="00A427CF" w:rsidRDefault="00A427CF" w:rsidP="00A427CF">
      <w:pPr>
        <w:pStyle w:val="Subtitle"/>
        <w:rPr>
          <w:b/>
          <w:bCs/>
          <w:color w:val="auto"/>
        </w:rPr>
      </w:pPr>
      <w:r w:rsidRPr="00A427CF">
        <w:rPr>
          <w:b/>
          <w:bCs/>
          <w:color w:val="auto"/>
        </w:rPr>
        <w:t>THÀNH PHẦN</w:t>
      </w:r>
    </w:p>
    <w:p w14:paraId="00E910C2" w14:textId="77777777" w:rsidR="00CC1781" w:rsidRDefault="00CC1781" w:rsidP="00CC1781">
      <w:pPr>
        <w:pStyle w:val="ListParagraph"/>
        <w:rPr>
          <w:b/>
        </w:rPr>
      </w:pPr>
    </w:p>
    <w:tbl>
      <w:tblPr>
        <w:tblStyle w:val="TableGrid"/>
        <w:tblW w:w="9439" w:type="dxa"/>
        <w:tblInd w:w="-5" w:type="dxa"/>
        <w:tblLook w:val="04A0" w:firstRow="1" w:lastRow="0" w:firstColumn="1" w:lastColumn="0" w:noHBand="0" w:noVBand="1"/>
      </w:tblPr>
      <w:tblGrid>
        <w:gridCol w:w="579"/>
        <w:gridCol w:w="1379"/>
        <w:gridCol w:w="1405"/>
        <w:gridCol w:w="3016"/>
        <w:gridCol w:w="3060"/>
      </w:tblGrid>
      <w:tr w:rsidR="00CC1781" w14:paraId="116E66B8" w14:textId="77777777" w:rsidTr="00A427CF">
        <w:tc>
          <w:tcPr>
            <w:tcW w:w="579" w:type="dxa"/>
          </w:tcPr>
          <w:p w14:paraId="08349535" w14:textId="77777777" w:rsidR="00CC1781" w:rsidRDefault="00CC1781" w:rsidP="00CC1781">
            <w:pPr>
              <w:pStyle w:val="ListParagraph"/>
              <w:ind w:left="0"/>
              <w:rPr>
                <w:b/>
                <w:bCs/>
              </w:rPr>
            </w:pPr>
            <w:r>
              <w:rPr>
                <w:b/>
                <w:bCs/>
              </w:rPr>
              <w:t>STT</w:t>
            </w:r>
          </w:p>
        </w:tc>
        <w:tc>
          <w:tcPr>
            <w:tcW w:w="1379" w:type="dxa"/>
          </w:tcPr>
          <w:p w14:paraId="644CC49B" w14:textId="77777777" w:rsidR="00CC1781" w:rsidRDefault="00CC1781" w:rsidP="00CC1781">
            <w:pPr>
              <w:pStyle w:val="ListParagraph"/>
              <w:ind w:left="0"/>
              <w:jc w:val="center"/>
              <w:rPr>
                <w:b/>
                <w:bCs/>
              </w:rPr>
            </w:pPr>
            <w:r>
              <w:rPr>
                <w:b/>
                <w:bCs/>
              </w:rPr>
              <w:t>Tên control</w:t>
            </w:r>
          </w:p>
        </w:tc>
        <w:tc>
          <w:tcPr>
            <w:tcW w:w="1405" w:type="dxa"/>
          </w:tcPr>
          <w:p w14:paraId="701F560B" w14:textId="77777777" w:rsidR="00CC1781" w:rsidRDefault="00CC1781" w:rsidP="00CC1781">
            <w:pPr>
              <w:pStyle w:val="ListParagraph"/>
              <w:ind w:left="0"/>
              <w:jc w:val="center"/>
              <w:rPr>
                <w:b/>
                <w:bCs/>
              </w:rPr>
            </w:pPr>
            <w:r>
              <w:rPr>
                <w:b/>
                <w:bCs/>
              </w:rPr>
              <w:t>Loại control</w:t>
            </w:r>
          </w:p>
        </w:tc>
        <w:tc>
          <w:tcPr>
            <w:tcW w:w="3016" w:type="dxa"/>
          </w:tcPr>
          <w:p w14:paraId="7D34E385" w14:textId="77777777" w:rsidR="00CC1781" w:rsidRDefault="00CC1781" w:rsidP="00CC1781">
            <w:pPr>
              <w:pStyle w:val="ListParagraph"/>
              <w:ind w:left="0"/>
              <w:jc w:val="center"/>
              <w:rPr>
                <w:b/>
                <w:bCs/>
              </w:rPr>
            </w:pPr>
            <w:r>
              <w:rPr>
                <w:b/>
                <w:bCs/>
              </w:rPr>
              <w:t>Chức năng</w:t>
            </w:r>
          </w:p>
        </w:tc>
        <w:tc>
          <w:tcPr>
            <w:tcW w:w="3060" w:type="dxa"/>
          </w:tcPr>
          <w:p w14:paraId="71096B83" w14:textId="77777777" w:rsidR="00CC1781" w:rsidRDefault="00CC1781" w:rsidP="00CC1781">
            <w:pPr>
              <w:pStyle w:val="ListParagraph"/>
              <w:ind w:left="0"/>
              <w:jc w:val="center"/>
              <w:rPr>
                <w:b/>
                <w:bCs/>
              </w:rPr>
            </w:pPr>
            <w:r>
              <w:rPr>
                <w:b/>
                <w:bCs/>
              </w:rPr>
              <w:t>Ghi chú</w:t>
            </w:r>
          </w:p>
        </w:tc>
      </w:tr>
      <w:tr w:rsidR="00CC1781" w14:paraId="4DEA993A" w14:textId="77777777" w:rsidTr="00A427CF">
        <w:tc>
          <w:tcPr>
            <w:tcW w:w="579" w:type="dxa"/>
          </w:tcPr>
          <w:p w14:paraId="53676A7F" w14:textId="77777777" w:rsidR="00CC1781" w:rsidRDefault="00CC1781" w:rsidP="00CC1781">
            <w:pPr>
              <w:pStyle w:val="ListParagraph"/>
              <w:ind w:left="0"/>
              <w:rPr>
                <w:b/>
                <w:bCs/>
              </w:rPr>
            </w:pPr>
            <w:r>
              <w:rPr>
                <w:b/>
                <w:bCs/>
              </w:rPr>
              <w:t>1</w:t>
            </w:r>
          </w:p>
        </w:tc>
        <w:tc>
          <w:tcPr>
            <w:tcW w:w="1379" w:type="dxa"/>
          </w:tcPr>
          <w:p w14:paraId="416D792E" w14:textId="77777777" w:rsidR="00CC1781" w:rsidRPr="00A9316E" w:rsidRDefault="00CC1781" w:rsidP="00CC1781">
            <w:pPr>
              <w:pStyle w:val="ListParagraph"/>
              <w:ind w:left="0"/>
              <w:rPr>
                <w:bCs/>
              </w:rPr>
            </w:pPr>
            <w:r>
              <w:rPr>
                <w:bCs/>
              </w:rPr>
              <w:t>ID</w:t>
            </w:r>
          </w:p>
        </w:tc>
        <w:tc>
          <w:tcPr>
            <w:tcW w:w="1405" w:type="dxa"/>
          </w:tcPr>
          <w:p w14:paraId="1FCEBAE5" w14:textId="77777777" w:rsidR="00CC1781" w:rsidRPr="00A9316E" w:rsidRDefault="00CC1781" w:rsidP="00CC1781">
            <w:pPr>
              <w:pStyle w:val="ListParagraph"/>
              <w:ind w:left="0"/>
              <w:rPr>
                <w:bCs/>
              </w:rPr>
            </w:pPr>
            <w:r>
              <w:rPr>
                <w:bCs/>
              </w:rPr>
              <w:t>TextBox</w:t>
            </w:r>
          </w:p>
        </w:tc>
        <w:tc>
          <w:tcPr>
            <w:tcW w:w="3016" w:type="dxa"/>
          </w:tcPr>
          <w:p w14:paraId="58E4AD38" w14:textId="77777777" w:rsidR="00CC1781" w:rsidRPr="00A61A7F" w:rsidRDefault="00CC1781" w:rsidP="00CC1781">
            <w:pPr>
              <w:pStyle w:val="ListParagraph"/>
              <w:ind w:left="0"/>
              <w:rPr>
                <w:bCs/>
              </w:rPr>
            </w:pPr>
            <w:r>
              <w:rPr>
                <w:bCs/>
              </w:rPr>
              <w:t xml:space="preserve">Cho phép nhập </w:t>
            </w:r>
            <w:r w:rsidRPr="00BF4173">
              <w:rPr>
                <w:b/>
                <w:bCs/>
              </w:rPr>
              <w:t>ID</w:t>
            </w:r>
            <w:r>
              <w:rPr>
                <w:bCs/>
              </w:rPr>
              <w:t xml:space="preserve"> bệnh nhân để tìm kiếm.</w:t>
            </w:r>
          </w:p>
        </w:tc>
        <w:tc>
          <w:tcPr>
            <w:tcW w:w="3060" w:type="dxa"/>
          </w:tcPr>
          <w:p w14:paraId="57D628DD" w14:textId="77777777" w:rsidR="00CC1781" w:rsidRDefault="00CC1781" w:rsidP="00CC1781">
            <w:pPr>
              <w:pStyle w:val="ListParagraph"/>
              <w:ind w:left="0"/>
              <w:rPr>
                <w:b/>
                <w:bCs/>
              </w:rPr>
            </w:pPr>
          </w:p>
        </w:tc>
      </w:tr>
      <w:tr w:rsidR="00CC1781" w14:paraId="70A0BEDA" w14:textId="77777777" w:rsidTr="00A427CF">
        <w:tc>
          <w:tcPr>
            <w:tcW w:w="579" w:type="dxa"/>
          </w:tcPr>
          <w:p w14:paraId="3C0511F9" w14:textId="77777777" w:rsidR="00CC1781" w:rsidRDefault="00CC1781" w:rsidP="00CC1781">
            <w:pPr>
              <w:pStyle w:val="ListParagraph"/>
              <w:ind w:left="0"/>
              <w:rPr>
                <w:b/>
                <w:bCs/>
              </w:rPr>
            </w:pPr>
            <w:r>
              <w:rPr>
                <w:b/>
                <w:bCs/>
              </w:rPr>
              <w:t>2</w:t>
            </w:r>
          </w:p>
        </w:tc>
        <w:tc>
          <w:tcPr>
            <w:tcW w:w="1379" w:type="dxa"/>
          </w:tcPr>
          <w:p w14:paraId="298F575F" w14:textId="77777777" w:rsidR="00CC1781" w:rsidRPr="006E24ED" w:rsidRDefault="00CC1781" w:rsidP="00CC1781">
            <w:pPr>
              <w:pStyle w:val="ListParagraph"/>
              <w:ind w:left="0"/>
              <w:rPr>
                <w:bCs/>
              </w:rPr>
            </w:pPr>
            <w:r>
              <w:rPr>
                <w:bCs/>
              </w:rPr>
              <w:t>nameQuery</w:t>
            </w:r>
          </w:p>
        </w:tc>
        <w:tc>
          <w:tcPr>
            <w:tcW w:w="1405" w:type="dxa"/>
          </w:tcPr>
          <w:p w14:paraId="7B17B026" w14:textId="77777777" w:rsidR="00CC1781" w:rsidRDefault="00CC1781" w:rsidP="00CC1781">
            <w:pPr>
              <w:pStyle w:val="ListParagraph"/>
              <w:ind w:left="0"/>
              <w:rPr>
                <w:b/>
                <w:bCs/>
              </w:rPr>
            </w:pPr>
            <w:r>
              <w:rPr>
                <w:bCs/>
              </w:rPr>
              <w:t>TextBox</w:t>
            </w:r>
          </w:p>
        </w:tc>
        <w:tc>
          <w:tcPr>
            <w:tcW w:w="3016" w:type="dxa"/>
          </w:tcPr>
          <w:p w14:paraId="56CD9D6F" w14:textId="77777777" w:rsidR="00CC1781" w:rsidRPr="00037187" w:rsidRDefault="00CC1781" w:rsidP="00CC1781">
            <w:pPr>
              <w:pStyle w:val="ListParagraph"/>
              <w:ind w:left="0"/>
              <w:rPr>
                <w:b/>
                <w:bCs/>
              </w:rPr>
            </w:pPr>
            <w:r>
              <w:rPr>
                <w:bCs/>
              </w:rPr>
              <w:t xml:space="preserve">Cho phép nhập </w:t>
            </w:r>
            <w:r>
              <w:rPr>
                <w:b/>
                <w:bCs/>
              </w:rPr>
              <w:t>TÊN</w:t>
            </w:r>
            <w:r>
              <w:rPr>
                <w:bCs/>
              </w:rPr>
              <w:t xml:space="preserve"> bệnh nhân để tìm kiếm.</w:t>
            </w:r>
          </w:p>
        </w:tc>
        <w:tc>
          <w:tcPr>
            <w:tcW w:w="3060" w:type="dxa"/>
          </w:tcPr>
          <w:p w14:paraId="291DA070" w14:textId="77777777" w:rsidR="00CC1781" w:rsidRDefault="00CC1781" w:rsidP="00CC1781">
            <w:pPr>
              <w:pStyle w:val="ListParagraph"/>
              <w:ind w:left="0"/>
              <w:rPr>
                <w:b/>
                <w:bCs/>
              </w:rPr>
            </w:pPr>
          </w:p>
        </w:tc>
      </w:tr>
      <w:tr w:rsidR="00CC1781" w14:paraId="655EC73A" w14:textId="77777777" w:rsidTr="00A427CF">
        <w:trPr>
          <w:trHeight w:val="431"/>
        </w:trPr>
        <w:tc>
          <w:tcPr>
            <w:tcW w:w="579" w:type="dxa"/>
          </w:tcPr>
          <w:p w14:paraId="61C6AD0D" w14:textId="77777777" w:rsidR="00CC1781" w:rsidRDefault="00CC1781" w:rsidP="00CC1781">
            <w:pPr>
              <w:pStyle w:val="ListParagraph"/>
              <w:ind w:left="0"/>
              <w:rPr>
                <w:b/>
                <w:bCs/>
              </w:rPr>
            </w:pPr>
            <w:r>
              <w:rPr>
                <w:b/>
                <w:bCs/>
              </w:rPr>
              <w:t>3</w:t>
            </w:r>
          </w:p>
        </w:tc>
        <w:tc>
          <w:tcPr>
            <w:tcW w:w="1379" w:type="dxa"/>
          </w:tcPr>
          <w:p w14:paraId="1DE9AF4E" w14:textId="77777777" w:rsidR="00CC1781" w:rsidRPr="006E24ED" w:rsidRDefault="00CC1781" w:rsidP="00CC1781">
            <w:pPr>
              <w:pStyle w:val="ListParagraph"/>
              <w:ind w:left="0"/>
              <w:rPr>
                <w:bCs/>
              </w:rPr>
            </w:pPr>
            <w:r>
              <w:rPr>
                <w:bCs/>
              </w:rPr>
              <w:t>numQuery</w:t>
            </w:r>
          </w:p>
        </w:tc>
        <w:tc>
          <w:tcPr>
            <w:tcW w:w="1405" w:type="dxa"/>
          </w:tcPr>
          <w:p w14:paraId="28F7062C" w14:textId="77777777" w:rsidR="00CC1781" w:rsidRDefault="00CC1781" w:rsidP="00CC1781">
            <w:pPr>
              <w:pStyle w:val="ListParagraph"/>
              <w:ind w:left="0"/>
              <w:rPr>
                <w:b/>
                <w:bCs/>
              </w:rPr>
            </w:pPr>
            <w:r>
              <w:rPr>
                <w:bCs/>
              </w:rPr>
              <w:t>TextBox</w:t>
            </w:r>
          </w:p>
        </w:tc>
        <w:tc>
          <w:tcPr>
            <w:tcW w:w="3016" w:type="dxa"/>
          </w:tcPr>
          <w:p w14:paraId="27B4A0B9" w14:textId="77777777" w:rsidR="00CC1781" w:rsidRPr="006E24ED" w:rsidRDefault="00CC1781" w:rsidP="00CC1781">
            <w:pPr>
              <w:pStyle w:val="ListParagraph"/>
              <w:ind w:left="0"/>
              <w:rPr>
                <w:bCs/>
              </w:rPr>
            </w:pPr>
            <w:r>
              <w:rPr>
                <w:bCs/>
              </w:rPr>
              <w:t xml:space="preserve">Cho phép nhập </w:t>
            </w:r>
            <w:r>
              <w:rPr>
                <w:b/>
                <w:bCs/>
              </w:rPr>
              <w:t>SĐT</w:t>
            </w:r>
            <w:r>
              <w:rPr>
                <w:bCs/>
              </w:rPr>
              <w:t xml:space="preserve"> bệnh nhân để tìm kiếm.</w:t>
            </w:r>
          </w:p>
        </w:tc>
        <w:tc>
          <w:tcPr>
            <w:tcW w:w="3060" w:type="dxa"/>
          </w:tcPr>
          <w:p w14:paraId="5786B1C5" w14:textId="77777777" w:rsidR="00CC1781" w:rsidRDefault="00CC1781" w:rsidP="00CC1781">
            <w:pPr>
              <w:pStyle w:val="ListParagraph"/>
              <w:ind w:left="0"/>
              <w:rPr>
                <w:b/>
                <w:bCs/>
              </w:rPr>
            </w:pPr>
          </w:p>
        </w:tc>
      </w:tr>
      <w:tr w:rsidR="00CC1781" w14:paraId="75425DCC" w14:textId="77777777" w:rsidTr="00A427CF">
        <w:tc>
          <w:tcPr>
            <w:tcW w:w="579" w:type="dxa"/>
          </w:tcPr>
          <w:p w14:paraId="000DF529" w14:textId="77777777" w:rsidR="00CC1781" w:rsidRDefault="00CC1781" w:rsidP="00CC1781">
            <w:pPr>
              <w:pStyle w:val="ListParagraph"/>
              <w:ind w:left="0"/>
              <w:rPr>
                <w:b/>
                <w:bCs/>
              </w:rPr>
            </w:pPr>
            <w:r>
              <w:rPr>
                <w:b/>
                <w:bCs/>
              </w:rPr>
              <w:t>4</w:t>
            </w:r>
          </w:p>
        </w:tc>
        <w:tc>
          <w:tcPr>
            <w:tcW w:w="1379" w:type="dxa"/>
          </w:tcPr>
          <w:p w14:paraId="3282C763" w14:textId="77777777" w:rsidR="00CC1781" w:rsidRPr="00E02CAA" w:rsidRDefault="00CC1781" w:rsidP="00CC1781">
            <w:pPr>
              <w:pStyle w:val="ListParagraph"/>
              <w:ind w:left="0"/>
              <w:rPr>
                <w:bCs/>
              </w:rPr>
            </w:pPr>
            <w:r>
              <w:rPr>
                <w:bCs/>
              </w:rPr>
              <w:t>btnSearch</w:t>
            </w:r>
          </w:p>
        </w:tc>
        <w:tc>
          <w:tcPr>
            <w:tcW w:w="1405" w:type="dxa"/>
          </w:tcPr>
          <w:p w14:paraId="5E280239" w14:textId="77777777" w:rsidR="00CC1781" w:rsidRPr="00E02CAA" w:rsidRDefault="00CC1781" w:rsidP="00CC1781">
            <w:pPr>
              <w:pStyle w:val="ListParagraph"/>
              <w:ind w:left="0"/>
              <w:rPr>
                <w:bCs/>
              </w:rPr>
            </w:pPr>
            <w:r>
              <w:rPr>
                <w:bCs/>
              </w:rPr>
              <w:t>Button</w:t>
            </w:r>
          </w:p>
        </w:tc>
        <w:tc>
          <w:tcPr>
            <w:tcW w:w="3016" w:type="dxa"/>
          </w:tcPr>
          <w:p w14:paraId="3FEA2357" w14:textId="77777777" w:rsidR="00CC1781" w:rsidRPr="00E02CAA" w:rsidRDefault="00CC1781" w:rsidP="00CC1781">
            <w:pPr>
              <w:pStyle w:val="ListParagraph"/>
              <w:ind w:left="0"/>
              <w:rPr>
                <w:bCs/>
              </w:rPr>
            </w:pPr>
            <w:r>
              <w:rPr>
                <w:bCs/>
              </w:rPr>
              <w:t>Thực hiện việc tìm kiểm.</w:t>
            </w:r>
          </w:p>
        </w:tc>
        <w:tc>
          <w:tcPr>
            <w:tcW w:w="3060" w:type="dxa"/>
          </w:tcPr>
          <w:p w14:paraId="145AAA42" w14:textId="77777777" w:rsidR="00CC1781" w:rsidRPr="001D3D8E" w:rsidRDefault="00CC1781" w:rsidP="00CC1781">
            <w:pPr>
              <w:rPr>
                <w:bCs/>
              </w:rPr>
            </w:pPr>
            <w:r>
              <w:rPr>
                <w:bCs/>
              </w:rPr>
              <w:t>-Kiểm tra các trường ID, tên,SĐT nếu trống sẽ báo lỗi; ngược lại thực hiện việc tìm kiếm. Kết quả thu được sẽ được hiện lên GridView, nếu kết quả là rỗng sẽ thông báo cho người dùng.</w:t>
            </w:r>
          </w:p>
        </w:tc>
      </w:tr>
      <w:tr w:rsidR="00CC1781" w14:paraId="53F38D88" w14:textId="77777777" w:rsidTr="00A427CF">
        <w:tc>
          <w:tcPr>
            <w:tcW w:w="579" w:type="dxa"/>
          </w:tcPr>
          <w:p w14:paraId="0E154151" w14:textId="77777777" w:rsidR="00CC1781" w:rsidRDefault="00CC1781" w:rsidP="00CC1781">
            <w:pPr>
              <w:pStyle w:val="ListParagraph"/>
              <w:ind w:left="0"/>
              <w:rPr>
                <w:b/>
                <w:bCs/>
              </w:rPr>
            </w:pPr>
            <w:r>
              <w:rPr>
                <w:b/>
                <w:bCs/>
              </w:rPr>
              <w:t>5</w:t>
            </w:r>
          </w:p>
        </w:tc>
        <w:tc>
          <w:tcPr>
            <w:tcW w:w="1379" w:type="dxa"/>
          </w:tcPr>
          <w:p w14:paraId="60776A9C" w14:textId="77777777" w:rsidR="00CC1781" w:rsidRPr="00E02CAA" w:rsidRDefault="00CC1781" w:rsidP="00CC1781">
            <w:pPr>
              <w:pStyle w:val="ListParagraph"/>
              <w:ind w:left="0"/>
              <w:rPr>
                <w:bCs/>
              </w:rPr>
            </w:pPr>
            <w:r>
              <w:rPr>
                <w:bCs/>
              </w:rPr>
              <w:t>btnClear</w:t>
            </w:r>
          </w:p>
        </w:tc>
        <w:tc>
          <w:tcPr>
            <w:tcW w:w="1405" w:type="dxa"/>
          </w:tcPr>
          <w:p w14:paraId="6041C6A0" w14:textId="77777777" w:rsidR="00CC1781" w:rsidRPr="00E02CAA" w:rsidRDefault="00CC1781" w:rsidP="00CC1781">
            <w:pPr>
              <w:pStyle w:val="ListParagraph"/>
              <w:ind w:left="0"/>
              <w:rPr>
                <w:bCs/>
              </w:rPr>
            </w:pPr>
            <w:r>
              <w:rPr>
                <w:bCs/>
              </w:rPr>
              <w:t>Button</w:t>
            </w:r>
          </w:p>
        </w:tc>
        <w:tc>
          <w:tcPr>
            <w:tcW w:w="3016" w:type="dxa"/>
          </w:tcPr>
          <w:p w14:paraId="566DCDCD" w14:textId="77777777" w:rsidR="00CC1781" w:rsidRPr="00E02CAA" w:rsidRDefault="00CC1781" w:rsidP="00CC1781">
            <w:pPr>
              <w:pStyle w:val="ListParagraph"/>
              <w:ind w:left="0"/>
              <w:rPr>
                <w:bCs/>
              </w:rPr>
            </w:pPr>
            <w:r>
              <w:rPr>
                <w:bCs/>
              </w:rPr>
              <w:t>Xóa dữ liệu hiện có của textbox và gridView.</w:t>
            </w:r>
          </w:p>
        </w:tc>
        <w:tc>
          <w:tcPr>
            <w:tcW w:w="3060" w:type="dxa"/>
          </w:tcPr>
          <w:p w14:paraId="4D7D1DF8" w14:textId="77777777" w:rsidR="00CC1781" w:rsidRPr="00D479D1" w:rsidRDefault="00CC1781" w:rsidP="00CC1781">
            <w:pPr>
              <w:pStyle w:val="ListParagraph"/>
              <w:ind w:left="0"/>
              <w:rPr>
                <w:bCs/>
              </w:rPr>
            </w:pPr>
          </w:p>
        </w:tc>
      </w:tr>
      <w:tr w:rsidR="00CC1781" w14:paraId="45EEFCD2" w14:textId="77777777" w:rsidTr="00A427CF">
        <w:tc>
          <w:tcPr>
            <w:tcW w:w="579" w:type="dxa"/>
          </w:tcPr>
          <w:p w14:paraId="41897D76" w14:textId="77777777" w:rsidR="00CC1781" w:rsidRDefault="00CC1781" w:rsidP="00CC1781">
            <w:pPr>
              <w:pStyle w:val="ListParagraph"/>
              <w:ind w:left="0"/>
              <w:rPr>
                <w:b/>
                <w:bCs/>
              </w:rPr>
            </w:pPr>
            <w:r>
              <w:rPr>
                <w:b/>
                <w:bCs/>
              </w:rPr>
              <w:t>6</w:t>
            </w:r>
          </w:p>
        </w:tc>
        <w:tc>
          <w:tcPr>
            <w:tcW w:w="1379" w:type="dxa"/>
          </w:tcPr>
          <w:p w14:paraId="529EF6A7" w14:textId="77777777" w:rsidR="00CC1781" w:rsidRPr="00E02CAA" w:rsidRDefault="00CC1781" w:rsidP="00CC1781">
            <w:pPr>
              <w:pStyle w:val="ListParagraph"/>
              <w:ind w:left="0"/>
              <w:rPr>
                <w:bCs/>
              </w:rPr>
            </w:pPr>
            <w:r>
              <w:rPr>
                <w:bCs/>
              </w:rPr>
              <w:t>listView</w:t>
            </w:r>
          </w:p>
        </w:tc>
        <w:tc>
          <w:tcPr>
            <w:tcW w:w="1405" w:type="dxa"/>
          </w:tcPr>
          <w:p w14:paraId="376935E4" w14:textId="77777777" w:rsidR="00CC1781" w:rsidRPr="00E02CAA" w:rsidRDefault="00CC1781" w:rsidP="00CC1781">
            <w:pPr>
              <w:pStyle w:val="ListParagraph"/>
              <w:ind w:left="0"/>
              <w:rPr>
                <w:bCs/>
              </w:rPr>
            </w:pPr>
            <w:r>
              <w:rPr>
                <w:bCs/>
              </w:rPr>
              <w:t>ListView</w:t>
            </w:r>
          </w:p>
        </w:tc>
        <w:tc>
          <w:tcPr>
            <w:tcW w:w="3016" w:type="dxa"/>
          </w:tcPr>
          <w:p w14:paraId="5A4541C5" w14:textId="77777777" w:rsidR="00CC1781" w:rsidRPr="00E02CAA" w:rsidRDefault="00CC1781" w:rsidP="00CC1781">
            <w:pPr>
              <w:pStyle w:val="ListParagraph"/>
              <w:ind w:left="0"/>
              <w:rPr>
                <w:bCs/>
              </w:rPr>
            </w:pPr>
            <w:r>
              <w:rPr>
                <w:bCs/>
              </w:rPr>
              <w:t>Hiển thị dữ liệu.</w:t>
            </w:r>
          </w:p>
        </w:tc>
        <w:tc>
          <w:tcPr>
            <w:tcW w:w="3060" w:type="dxa"/>
          </w:tcPr>
          <w:p w14:paraId="2DF90985" w14:textId="77777777" w:rsidR="00CC1781" w:rsidRDefault="00CC1781" w:rsidP="00CC1781">
            <w:pPr>
              <w:pStyle w:val="ListParagraph"/>
              <w:ind w:left="0"/>
              <w:rPr>
                <w:b/>
                <w:bCs/>
              </w:rPr>
            </w:pPr>
          </w:p>
        </w:tc>
      </w:tr>
    </w:tbl>
    <w:p w14:paraId="7C65E565" w14:textId="77777777" w:rsidR="00CC1781" w:rsidRDefault="00CC1781" w:rsidP="00CC1781">
      <w:pPr>
        <w:pStyle w:val="ListParagraph"/>
        <w:rPr>
          <w:b/>
        </w:rPr>
      </w:pPr>
    </w:p>
    <w:p w14:paraId="6C1E3D1D" w14:textId="77777777" w:rsidR="00CC1781" w:rsidRPr="00FD059C" w:rsidRDefault="00CC1781" w:rsidP="00CC1781">
      <w:pPr>
        <w:rPr>
          <w:b/>
        </w:rPr>
      </w:pPr>
      <w:r>
        <w:rPr>
          <w:b/>
        </w:rPr>
        <w:br w:type="page"/>
      </w:r>
    </w:p>
    <w:p w14:paraId="5F1B7140" w14:textId="77777777" w:rsidR="00CC1781" w:rsidRDefault="00CC1781" w:rsidP="00CC1781">
      <w:pPr>
        <w:pStyle w:val="ListParagraph"/>
        <w:rPr>
          <w:b/>
        </w:rPr>
      </w:pPr>
    </w:p>
    <w:p w14:paraId="3AD49DDC" w14:textId="5AB1A363" w:rsidR="00CC1781" w:rsidRPr="00A427CF" w:rsidRDefault="00A427CF" w:rsidP="00A427CF">
      <w:pPr>
        <w:spacing w:after="160" w:line="259" w:lineRule="auto"/>
        <w:rPr>
          <w:b/>
        </w:rPr>
      </w:pPr>
      <w:r w:rsidRPr="00A427CF">
        <w:rPr>
          <w:b/>
        </w:rPr>
        <w:t>PHIẾU BỆNH</w:t>
      </w:r>
    </w:p>
    <w:p w14:paraId="1FFEE1DD" w14:textId="43C3222E"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128AE994" w14:textId="77777777" w:rsidR="00CC1781" w:rsidRDefault="00CC1781" w:rsidP="00A427CF">
      <w:pPr>
        <w:ind w:left="142"/>
        <w:rPr>
          <w:b/>
        </w:rPr>
      </w:pPr>
      <w:r>
        <w:rPr>
          <w:b/>
          <w:noProof/>
        </w:rPr>
        <w:drawing>
          <wp:inline distT="0" distB="0" distL="0" distR="0" wp14:anchorId="47F31479" wp14:editId="53654F9B">
            <wp:extent cx="5943600" cy="295783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0B10B31E" w14:textId="77777777" w:rsidR="00A427CF" w:rsidRDefault="00CC1781" w:rsidP="00A427CF">
      <w:pPr>
        <w:ind w:left="142"/>
        <w:rPr>
          <w:b/>
        </w:rPr>
      </w:pPr>
      <w:r>
        <w:rPr>
          <w:b/>
        </w:rPr>
        <w:tab/>
      </w:r>
    </w:p>
    <w:p w14:paraId="122625BA" w14:textId="77777777" w:rsidR="00A427CF" w:rsidRDefault="00A427CF" w:rsidP="00A427CF">
      <w:pPr>
        <w:ind w:left="142"/>
        <w:rPr>
          <w:b/>
        </w:rPr>
      </w:pPr>
    </w:p>
    <w:p w14:paraId="043822A5" w14:textId="6B096868" w:rsidR="00A427CF" w:rsidRPr="00A427CF" w:rsidRDefault="00A427CF" w:rsidP="00A427CF">
      <w:pPr>
        <w:pStyle w:val="Subtitle"/>
        <w:rPr>
          <w:b/>
          <w:bCs/>
          <w:color w:val="auto"/>
        </w:rPr>
      </w:pPr>
      <w:r w:rsidRPr="00A427CF">
        <w:rPr>
          <w:b/>
          <w:bCs/>
          <w:color w:val="auto"/>
        </w:rPr>
        <w:t>THÀNH PHẦN</w:t>
      </w:r>
    </w:p>
    <w:tbl>
      <w:tblPr>
        <w:tblStyle w:val="TableGrid"/>
        <w:tblW w:w="9228" w:type="dxa"/>
        <w:tblInd w:w="-5" w:type="dxa"/>
        <w:tblLook w:val="04A0" w:firstRow="1" w:lastRow="0" w:firstColumn="1" w:lastColumn="0" w:noHBand="0" w:noVBand="1"/>
      </w:tblPr>
      <w:tblGrid>
        <w:gridCol w:w="680"/>
        <w:gridCol w:w="1377"/>
        <w:gridCol w:w="1602"/>
        <w:gridCol w:w="3455"/>
        <w:gridCol w:w="2114"/>
      </w:tblGrid>
      <w:tr w:rsidR="00A427CF" w14:paraId="18A60EDA" w14:textId="77777777" w:rsidTr="00A427CF">
        <w:tc>
          <w:tcPr>
            <w:tcW w:w="680" w:type="dxa"/>
          </w:tcPr>
          <w:p w14:paraId="174F34EF" w14:textId="77777777" w:rsidR="00CC1781" w:rsidRDefault="00CC1781" w:rsidP="00A427CF">
            <w:pPr>
              <w:pStyle w:val="ListParagraph"/>
              <w:ind w:left="142"/>
              <w:rPr>
                <w:b/>
                <w:bCs/>
              </w:rPr>
            </w:pPr>
            <w:r>
              <w:rPr>
                <w:b/>
                <w:bCs/>
              </w:rPr>
              <w:t>STT</w:t>
            </w:r>
          </w:p>
        </w:tc>
        <w:tc>
          <w:tcPr>
            <w:tcW w:w="1377" w:type="dxa"/>
          </w:tcPr>
          <w:p w14:paraId="54AE64B4" w14:textId="77777777" w:rsidR="00CC1781" w:rsidRDefault="00CC1781" w:rsidP="00A427CF">
            <w:pPr>
              <w:pStyle w:val="ListParagraph"/>
              <w:ind w:left="142"/>
              <w:jc w:val="center"/>
              <w:rPr>
                <w:b/>
                <w:bCs/>
              </w:rPr>
            </w:pPr>
            <w:r>
              <w:rPr>
                <w:b/>
                <w:bCs/>
              </w:rPr>
              <w:t>Tên control</w:t>
            </w:r>
          </w:p>
        </w:tc>
        <w:tc>
          <w:tcPr>
            <w:tcW w:w="1602" w:type="dxa"/>
          </w:tcPr>
          <w:p w14:paraId="415A29DA" w14:textId="77777777" w:rsidR="00CC1781" w:rsidRDefault="00CC1781" w:rsidP="00A427CF">
            <w:pPr>
              <w:pStyle w:val="ListParagraph"/>
              <w:ind w:left="142"/>
              <w:jc w:val="center"/>
              <w:rPr>
                <w:b/>
                <w:bCs/>
              </w:rPr>
            </w:pPr>
            <w:r>
              <w:rPr>
                <w:b/>
                <w:bCs/>
              </w:rPr>
              <w:t>Loại control</w:t>
            </w:r>
          </w:p>
        </w:tc>
        <w:tc>
          <w:tcPr>
            <w:tcW w:w="3455" w:type="dxa"/>
          </w:tcPr>
          <w:p w14:paraId="3B046F94" w14:textId="77777777" w:rsidR="00CC1781" w:rsidRDefault="00CC1781" w:rsidP="00A427CF">
            <w:pPr>
              <w:pStyle w:val="ListParagraph"/>
              <w:ind w:left="142"/>
              <w:jc w:val="center"/>
              <w:rPr>
                <w:b/>
                <w:bCs/>
              </w:rPr>
            </w:pPr>
            <w:r>
              <w:rPr>
                <w:b/>
                <w:bCs/>
              </w:rPr>
              <w:t>Chức năng</w:t>
            </w:r>
          </w:p>
        </w:tc>
        <w:tc>
          <w:tcPr>
            <w:tcW w:w="2114" w:type="dxa"/>
          </w:tcPr>
          <w:p w14:paraId="3439635F" w14:textId="77777777" w:rsidR="00CC1781" w:rsidRDefault="00CC1781" w:rsidP="00A427CF">
            <w:pPr>
              <w:pStyle w:val="ListParagraph"/>
              <w:ind w:left="142"/>
              <w:jc w:val="center"/>
              <w:rPr>
                <w:b/>
                <w:bCs/>
              </w:rPr>
            </w:pPr>
            <w:r>
              <w:rPr>
                <w:b/>
                <w:bCs/>
              </w:rPr>
              <w:t>Ghi chú</w:t>
            </w:r>
          </w:p>
        </w:tc>
      </w:tr>
      <w:tr w:rsidR="00A427CF" w14:paraId="44447920" w14:textId="77777777" w:rsidTr="00A427CF">
        <w:tc>
          <w:tcPr>
            <w:tcW w:w="680" w:type="dxa"/>
          </w:tcPr>
          <w:p w14:paraId="359484C8" w14:textId="77777777" w:rsidR="00CC1781" w:rsidRDefault="00CC1781" w:rsidP="00A427CF">
            <w:pPr>
              <w:pStyle w:val="ListParagraph"/>
              <w:ind w:left="142"/>
              <w:rPr>
                <w:b/>
                <w:bCs/>
              </w:rPr>
            </w:pPr>
            <w:r>
              <w:rPr>
                <w:b/>
                <w:bCs/>
              </w:rPr>
              <w:t>1</w:t>
            </w:r>
          </w:p>
        </w:tc>
        <w:tc>
          <w:tcPr>
            <w:tcW w:w="1377" w:type="dxa"/>
          </w:tcPr>
          <w:p w14:paraId="1DB6C05B" w14:textId="77777777" w:rsidR="00CC1781" w:rsidRPr="00A9316E" w:rsidRDefault="00CC1781" w:rsidP="00A427CF">
            <w:pPr>
              <w:pStyle w:val="ListParagraph"/>
              <w:ind w:left="142"/>
              <w:rPr>
                <w:bCs/>
              </w:rPr>
            </w:pPr>
            <w:r>
              <w:rPr>
                <w:bCs/>
              </w:rPr>
              <w:t>nameCmb</w:t>
            </w:r>
          </w:p>
        </w:tc>
        <w:tc>
          <w:tcPr>
            <w:tcW w:w="1602" w:type="dxa"/>
          </w:tcPr>
          <w:p w14:paraId="06FE126B" w14:textId="77777777" w:rsidR="00CC1781" w:rsidRPr="00A9316E" w:rsidRDefault="00CC1781" w:rsidP="00A427CF">
            <w:pPr>
              <w:pStyle w:val="ListParagraph"/>
              <w:ind w:left="142"/>
              <w:rPr>
                <w:bCs/>
              </w:rPr>
            </w:pPr>
            <w:r>
              <w:rPr>
                <w:bCs/>
              </w:rPr>
              <w:t>TextBox</w:t>
            </w:r>
          </w:p>
        </w:tc>
        <w:tc>
          <w:tcPr>
            <w:tcW w:w="3455" w:type="dxa"/>
          </w:tcPr>
          <w:p w14:paraId="5C153E8E" w14:textId="77777777" w:rsidR="00CC1781" w:rsidRPr="00A61A7F" w:rsidRDefault="00CC1781" w:rsidP="00A427CF">
            <w:pPr>
              <w:pStyle w:val="ListParagraph"/>
              <w:ind w:left="142"/>
              <w:rPr>
                <w:bCs/>
              </w:rPr>
            </w:pPr>
            <w:r>
              <w:rPr>
                <w:bCs/>
              </w:rPr>
              <w:t>Cung cấp tên những bệnh nhân đã có tronng cơ sở dữ liệu.</w:t>
            </w:r>
          </w:p>
        </w:tc>
        <w:tc>
          <w:tcPr>
            <w:tcW w:w="2114" w:type="dxa"/>
          </w:tcPr>
          <w:p w14:paraId="360DA374" w14:textId="77777777" w:rsidR="00CC1781" w:rsidRPr="00214E7C" w:rsidRDefault="00CC1781" w:rsidP="00A427CF">
            <w:pPr>
              <w:pStyle w:val="ListParagraph"/>
              <w:ind w:left="142"/>
              <w:rPr>
                <w:bCs/>
              </w:rPr>
            </w:pPr>
            <w:r>
              <w:rPr>
                <w:bCs/>
              </w:rPr>
              <w:t>Lấy dữ liệu từ bảng Patient.</w:t>
            </w:r>
          </w:p>
        </w:tc>
      </w:tr>
      <w:tr w:rsidR="00A427CF" w14:paraId="7D87935A" w14:textId="77777777" w:rsidTr="00A427CF">
        <w:tc>
          <w:tcPr>
            <w:tcW w:w="680" w:type="dxa"/>
          </w:tcPr>
          <w:p w14:paraId="11E78E41" w14:textId="77777777" w:rsidR="00CC1781" w:rsidRDefault="00CC1781" w:rsidP="00A427CF">
            <w:pPr>
              <w:pStyle w:val="ListParagraph"/>
              <w:ind w:left="142"/>
              <w:rPr>
                <w:b/>
                <w:bCs/>
              </w:rPr>
            </w:pPr>
            <w:r>
              <w:rPr>
                <w:b/>
                <w:bCs/>
              </w:rPr>
              <w:t>2</w:t>
            </w:r>
          </w:p>
        </w:tc>
        <w:tc>
          <w:tcPr>
            <w:tcW w:w="1377" w:type="dxa"/>
          </w:tcPr>
          <w:p w14:paraId="7B490DFB" w14:textId="77777777" w:rsidR="00CC1781" w:rsidRPr="006E24ED" w:rsidRDefault="00CC1781" w:rsidP="00A427CF">
            <w:pPr>
              <w:pStyle w:val="ListParagraph"/>
              <w:ind w:left="142"/>
              <w:rPr>
                <w:bCs/>
              </w:rPr>
            </w:pPr>
            <w:r>
              <w:rPr>
                <w:bCs/>
              </w:rPr>
              <w:t>DateEDIT1</w:t>
            </w:r>
          </w:p>
        </w:tc>
        <w:tc>
          <w:tcPr>
            <w:tcW w:w="1602" w:type="dxa"/>
          </w:tcPr>
          <w:p w14:paraId="3CAA4321" w14:textId="77777777" w:rsidR="00CC1781" w:rsidRPr="001B2B58" w:rsidRDefault="00CC1781" w:rsidP="00A427CF">
            <w:pPr>
              <w:pStyle w:val="ListParagraph"/>
              <w:ind w:left="142"/>
              <w:rPr>
                <w:bCs/>
              </w:rPr>
            </w:pPr>
            <w:r>
              <w:rPr>
                <w:bCs/>
              </w:rPr>
              <w:t>DateEdit</w:t>
            </w:r>
          </w:p>
        </w:tc>
        <w:tc>
          <w:tcPr>
            <w:tcW w:w="3455" w:type="dxa"/>
          </w:tcPr>
          <w:p w14:paraId="6ADE2705" w14:textId="77777777" w:rsidR="00CC1781" w:rsidRPr="006C4305" w:rsidRDefault="00CC1781" w:rsidP="00A427CF">
            <w:pPr>
              <w:pStyle w:val="ListParagraph"/>
              <w:ind w:left="142"/>
              <w:rPr>
                <w:bCs/>
              </w:rPr>
            </w:pPr>
            <w:r>
              <w:rPr>
                <w:bCs/>
              </w:rPr>
              <w:t>Chọn ngày khám tương đương với ngày hiện tại.</w:t>
            </w:r>
          </w:p>
        </w:tc>
        <w:tc>
          <w:tcPr>
            <w:tcW w:w="2114" w:type="dxa"/>
          </w:tcPr>
          <w:p w14:paraId="678BE971" w14:textId="77777777" w:rsidR="00CC1781" w:rsidRPr="006C4305" w:rsidRDefault="00CC1781" w:rsidP="00A427CF">
            <w:pPr>
              <w:pStyle w:val="ListParagraph"/>
              <w:ind w:left="142"/>
              <w:rPr>
                <w:bCs/>
              </w:rPr>
            </w:pPr>
            <w:r>
              <w:rPr>
                <w:bCs/>
              </w:rPr>
              <w:t>Read-only.</w:t>
            </w:r>
          </w:p>
        </w:tc>
      </w:tr>
      <w:tr w:rsidR="00A427CF" w14:paraId="3092FF7B" w14:textId="77777777" w:rsidTr="00A427CF">
        <w:trPr>
          <w:trHeight w:val="431"/>
        </w:trPr>
        <w:tc>
          <w:tcPr>
            <w:tcW w:w="680" w:type="dxa"/>
          </w:tcPr>
          <w:p w14:paraId="552CD4D6" w14:textId="77777777" w:rsidR="00CC1781" w:rsidRDefault="00CC1781" w:rsidP="00A427CF">
            <w:pPr>
              <w:pStyle w:val="ListParagraph"/>
              <w:ind w:left="142"/>
              <w:rPr>
                <w:b/>
                <w:bCs/>
              </w:rPr>
            </w:pPr>
            <w:r>
              <w:rPr>
                <w:b/>
                <w:bCs/>
              </w:rPr>
              <w:t>3</w:t>
            </w:r>
          </w:p>
        </w:tc>
        <w:tc>
          <w:tcPr>
            <w:tcW w:w="1377" w:type="dxa"/>
          </w:tcPr>
          <w:p w14:paraId="33EDFA5F" w14:textId="77777777" w:rsidR="00CC1781" w:rsidRPr="006E24ED" w:rsidRDefault="00CC1781" w:rsidP="00A427CF">
            <w:pPr>
              <w:pStyle w:val="ListParagraph"/>
              <w:ind w:left="142"/>
              <w:rPr>
                <w:bCs/>
              </w:rPr>
            </w:pPr>
            <w:r>
              <w:rPr>
                <w:bCs/>
              </w:rPr>
              <w:t>disCm</w:t>
            </w:r>
          </w:p>
        </w:tc>
        <w:tc>
          <w:tcPr>
            <w:tcW w:w="1602" w:type="dxa"/>
          </w:tcPr>
          <w:p w14:paraId="4BAAE62D" w14:textId="77777777" w:rsidR="00CC1781" w:rsidRPr="008A0B2E" w:rsidRDefault="00CC1781" w:rsidP="00A427CF">
            <w:pPr>
              <w:pStyle w:val="ListParagraph"/>
              <w:ind w:left="142"/>
              <w:rPr>
                <w:bCs/>
              </w:rPr>
            </w:pPr>
            <w:r>
              <w:rPr>
                <w:bCs/>
              </w:rPr>
              <w:t>ComboBox</w:t>
            </w:r>
          </w:p>
        </w:tc>
        <w:tc>
          <w:tcPr>
            <w:tcW w:w="3455" w:type="dxa"/>
          </w:tcPr>
          <w:p w14:paraId="764D3A1D" w14:textId="77777777" w:rsidR="00CC1781" w:rsidRPr="00A57DEA" w:rsidRDefault="00CC1781" w:rsidP="00A427CF">
            <w:pPr>
              <w:pStyle w:val="ListParagraph"/>
              <w:ind w:left="142"/>
              <w:rPr>
                <w:bCs/>
              </w:rPr>
            </w:pPr>
            <w:r>
              <w:rPr>
                <w:bCs/>
              </w:rPr>
              <w:t xml:space="preserve">Cung cấp những </w:t>
            </w:r>
            <w:r>
              <w:rPr>
                <w:b/>
                <w:bCs/>
              </w:rPr>
              <w:t xml:space="preserve">LOẠI BỆNH </w:t>
            </w:r>
            <w:r w:rsidRPr="00CB2886">
              <w:rPr>
                <w:bCs/>
              </w:rPr>
              <w:t xml:space="preserve">đã được thêm vào thông qua </w:t>
            </w:r>
            <w:r w:rsidRPr="002A3BBC">
              <w:rPr>
                <w:bCs/>
                <w:i/>
              </w:rPr>
              <w:t>Quản lí bệnh</w:t>
            </w:r>
            <w:r>
              <w:rPr>
                <w:bCs/>
                <w:i/>
              </w:rPr>
              <w:t>.</w:t>
            </w:r>
          </w:p>
        </w:tc>
        <w:tc>
          <w:tcPr>
            <w:tcW w:w="2114" w:type="dxa"/>
          </w:tcPr>
          <w:p w14:paraId="0BBB6EB6" w14:textId="77777777" w:rsidR="00CC1781" w:rsidRPr="005A10BF" w:rsidRDefault="00CC1781" w:rsidP="00A427CF">
            <w:pPr>
              <w:pStyle w:val="ListParagraph"/>
              <w:ind w:left="142"/>
              <w:rPr>
                <w:bCs/>
              </w:rPr>
            </w:pPr>
            <w:r>
              <w:rPr>
                <w:bCs/>
              </w:rPr>
              <w:t>Chỉ cho người dùng lựa chọn không được nhập thủ công</w:t>
            </w:r>
          </w:p>
        </w:tc>
      </w:tr>
      <w:tr w:rsidR="00A427CF" w14:paraId="55B6DB0C" w14:textId="77777777" w:rsidTr="00A427CF">
        <w:tc>
          <w:tcPr>
            <w:tcW w:w="680" w:type="dxa"/>
          </w:tcPr>
          <w:p w14:paraId="125FD07A" w14:textId="77777777" w:rsidR="00CC1781" w:rsidRDefault="00CC1781" w:rsidP="00A427CF">
            <w:pPr>
              <w:pStyle w:val="ListParagraph"/>
              <w:ind w:left="142"/>
              <w:rPr>
                <w:b/>
                <w:bCs/>
              </w:rPr>
            </w:pPr>
            <w:r>
              <w:rPr>
                <w:b/>
                <w:bCs/>
              </w:rPr>
              <w:t>4</w:t>
            </w:r>
          </w:p>
        </w:tc>
        <w:tc>
          <w:tcPr>
            <w:tcW w:w="1377" w:type="dxa"/>
          </w:tcPr>
          <w:p w14:paraId="00CD940B" w14:textId="77777777" w:rsidR="00CC1781" w:rsidRPr="00E02CAA" w:rsidRDefault="00CC1781" w:rsidP="00A427CF">
            <w:pPr>
              <w:pStyle w:val="ListParagraph"/>
              <w:ind w:left="142"/>
              <w:rPr>
                <w:bCs/>
              </w:rPr>
            </w:pPr>
            <w:r>
              <w:rPr>
                <w:bCs/>
              </w:rPr>
              <w:t>Symptom</w:t>
            </w:r>
          </w:p>
        </w:tc>
        <w:tc>
          <w:tcPr>
            <w:tcW w:w="1602" w:type="dxa"/>
          </w:tcPr>
          <w:p w14:paraId="69B5148E" w14:textId="77777777" w:rsidR="00CC1781" w:rsidRPr="00E02CAA" w:rsidRDefault="00CC1781" w:rsidP="00A427CF">
            <w:pPr>
              <w:pStyle w:val="ListParagraph"/>
              <w:ind w:left="142"/>
              <w:rPr>
                <w:bCs/>
              </w:rPr>
            </w:pPr>
            <w:r>
              <w:rPr>
                <w:bCs/>
              </w:rPr>
              <w:t>TextBox</w:t>
            </w:r>
          </w:p>
        </w:tc>
        <w:tc>
          <w:tcPr>
            <w:tcW w:w="3455" w:type="dxa"/>
          </w:tcPr>
          <w:p w14:paraId="62E26C05" w14:textId="77777777" w:rsidR="00CC1781" w:rsidRPr="00E02CAA" w:rsidRDefault="00CC1781" w:rsidP="00A427CF">
            <w:pPr>
              <w:pStyle w:val="ListParagraph"/>
              <w:ind w:left="142"/>
              <w:rPr>
                <w:bCs/>
              </w:rPr>
            </w:pPr>
            <w:r>
              <w:rPr>
                <w:bCs/>
              </w:rPr>
              <w:t>Người dùng nhập triệu chứng bệnh.</w:t>
            </w:r>
          </w:p>
        </w:tc>
        <w:tc>
          <w:tcPr>
            <w:tcW w:w="2114" w:type="dxa"/>
          </w:tcPr>
          <w:p w14:paraId="2356D85B" w14:textId="77777777" w:rsidR="00CC1781" w:rsidRPr="001D3D8E" w:rsidRDefault="00CC1781" w:rsidP="00A427CF">
            <w:pPr>
              <w:ind w:left="142"/>
              <w:rPr>
                <w:bCs/>
              </w:rPr>
            </w:pPr>
            <w:r>
              <w:rPr>
                <w:bCs/>
              </w:rPr>
              <w:t>Auto Complete.</w:t>
            </w:r>
          </w:p>
        </w:tc>
      </w:tr>
      <w:tr w:rsidR="00A427CF" w14:paraId="5632DD6B" w14:textId="77777777" w:rsidTr="00A427CF">
        <w:tc>
          <w:tcPr>
            <w:tcW w:w="680" w:type="dxa"/>
          </w:tcPr>
          <w:p w14:paraId="62FE39D8" w14:textId="77777777" w:rsidR="00CC1781" w:rsidRDefault="00CC1781" w:rsidP="00A427CF">
            <w:pPr>
              <w:pStyle w:val="ListParagraph"/>
              <w:ind w:left="142"/>
              <w:rPr>
                <w:b/>
                <w:bCs/>
              </w:rPr>
            </w:pPr>
            <w:r>
              <w:rPr>
                <w:b/>
                <w:bCs/>
              </w:rPr>
              <w:t>5</w:t>
            </w:r>
          </w:p>
        </w:tc>
        <w:tc>
          <w:tcPr>
            <w:tcW w:w="1377" w:type="dxa"/>
          </w:tcPr>
          <w:p w14:paraId="4DFDEF2E" w14:textId="77777777" w:rsidR="00CC1781" w:rsidRPr="00E02CAA" w:rsidRDefault="00CC1781" w:rsidP="00A427CF">
            <w:pPr>
              <w:pStyle w:val="ListParagraph"/>
              <w:ind w:left="142"/>
              <w:rPr>
                <w:bCs/>
              </w:rPr>
            </w:pPr>
            <w:r>
              <w:rPr>
                <w:bCs/>
              </w:rPr>
              <w:t>btnSave</w:t>
            </w:r>
          </w:p>
        </w:tc>
        <w:tc>
          <w:tcPr>
            <w:tcW w:w="1602" w:type="dxa"/>
          </w:tcPr>
          <w:p w14:paraId="21CD9E24" w14:textId="77777777" w:rsidR="00CC1781" w:rsidRPr="00E02CAA" w:rsidRDefault="00CC1781" w:rsidP="00A427CF">
            <w:pPr>
              <w:pStyle w:val="ListParagraph"/>
              <w:ind w:left="142"/>
              <w:rPr>
                <w:bCs/>
              </w:rPr>
            </w:pPr>
            <w:r>
              <w:rPr>
                <w:bCs/>
              </w:rPr>
              <w:t>Button</w:t>
            </w:r>
          </w:p>
        </w:tc>
        <w:tc>
          <w:tcPr>
            <w:tcW w:w="3455" w:type="dxa"/>
          </w:tcPr>
          <w:p w14:paraId="68388A2A" w14:textId="77777777" w:rsidR="00CC1781" w:rsidRPr="00E02CAA" w:rsidRDefault="00CC1781" w:rsidP="00A427CF">
            <w:pPr>
              <w:pStyle w:val="ListParagraph"/>
              <w:ind w:left="142"/>
              <w:rPr>
                <w:bCs/>
              </w:rPr>
            </w:pPr>
            <w:r>
              <w:rPr>
                <w:bCs/>
              </w:rPr>
              <w:t>Lưu lại dữ liệu vào cơ sở dữ liệu.</w:t>
            </w:r>
          </w:p>
        </w:tc>
        <w:tc>
          <w:tcPr>
            <w:tcW w:w="2114" w:type="dxa"/>
          </w:tcPr>
          <w:p w14:paraId="5C196B36" w14:textId="77777777" w:rsidR="00CC1781" w:rsidRPr="00D479D1" w:rsidRDefault="00CC1781" w:rsidP="00A427CF">
            <w:pPr>
              <w:pStyle w:val="ListParagraph"/>
              <w:ind w:left="142"/>
              <w:rPr>
                <w:bCs/>
              </w:rPr>
            </w:pPr>
          </w:p>
        </w:tc>
      </w:tr>
      <w:tr w:rsidR="00A427CF" w14:paraId="1C8FEECD" w14:textId="77777777" w:rsidTr="00A427CF">
        <w:tc>
          <w:tcPr>
            <w:tcW w:w="680" w:type="dxa"/>
          </w:tcPr>
          <w:p w14:paraId="786533CD" w14:textId="77777777" w:rsidR="00CC1781" w:rsidRDefault="00CC1781" w:rsidP="00A427CF">
            <w:pPr>
              <w:pStyle w:val="ListParagraph"/>
              <w:ind w:left="142"/>
              <w:rPr>
                <w:b/>
                <w:bCs/>
              </w:rPr>
            </w:pPr>
            <w:r>
              <w:rPr>
                <w:b/>
                <w:bCs/>
              </w:rPr>
              <w:t>6</w:t>
            </w:r>
          </w:p>
        </w:tc>
        <w:tc>
          <w:tcPr>
            <w:tcW w:w="1377" w:type="dxa"/>
          </w:tcPr>
          <w:p w14:paraId="5D8128D2" w14:textId="77777777" w:rsidR="00CC1781" w:rsidRDefault="00CC1781" w:rsidP="00A427CF">
            <w:pPr>
              <w:pStyle w:val="ListParagraph"/>
              <w:ind w:left="142"/>
              <w:rPr>
                <w:bCs/>
              </w:rPr>
            </w:pPr>
            <w:r>
              <w:rPr>
                <w:bCs/>
              </w:rPr>
              <w:t>btnClear</w:t>
            </w:r>
          </w:p>
        </w:tc>
        <w:tc>
          <w:tcPr>
            <w:tcW w:w="1602" w:type="dxa"/>
          </w:tcPr>
          <w:p w14:paraId="3F07E91D" w14:textId="77777777" w:rsidR="00CC1781" w:rsidRDefault="00CC1781" w:rsidP="00A427CF">
            <w:pPr>
              <w:pStyle w:val="ListParagraph"/>
              <w:ind w:left="142"/>
              <w:rPr>
                <w:bCs/>
              </w:rPr>
            </w:pPr>
            <w:r>
              <w:rPr>
                <w:bCs/>
              </w:rPr>
              <w:t>Button</w:t>
            </w:r>
          </w:p>
        </w:tc>
        <w:tc>
          <w:tcPr>
            <w:tcW w:w="3455" w:type="dxa"/>
          </w:tcPr>
          <w:p w14:paraId="2D86DBCC" w14:textId="77777777" w:rsidR="00CC1781" w:rsidRDefault="00CC1781" w:rsidP="00A427CF">
            <w:pPr>
              <w:pStyle w:val="ListParagraph"/>
              <w:ind w:left="142"/>
              <w:rPr>
                <w:bCs/>
              </w:rPr>
            </w:pPr>
            <w:r>
              <w:rPr>
                <w:bCs/>
              </w:rPr>
              <w:t>Xóa dữ liệu ở các ô textbox và dataGridView.</w:t>
            </w:r>
          </w:p>
        </w:tc>
        <w:tc>
          <w:tcPr>
            <w:tcW w:w="2114" w:type="dxa"/>
          </w:tcPr>
          <w:p w14:paraId="29AAE7EB" w14:textId="77777777" w:rsidR="00CC1781" w:rsidRPr="00D479D1" w:rsidRDefault="00CC1781" w:rsidP="00A427CF">
            <w:pPr>
              <w:pStyle w:val="ListParagraph"/>
              <w:ind w:left="142"/>
              <w:rPr>
                <w:bCs/>
              </w:rPr>
            </w:pPr>
          </w:p>
        </w:tc>
      </w:tr>
      <w:tr w:rsidR="00A427CF" w14:paraId="735A2DF1" w14:textId="77777777" w:rsidTr="00A427CF">
        <w:tc>
          <w:tcPr>
            <w:tcW w:w="680" w:type="dxa"/>
          </w:tcPr>
          <w:p w14:paraId="58C8EC70" w14:textId="77777777" w:rsidR="00CC1781" w:rsidRDefault="00CC1781" w:rsidP="00A427CF">
            <w:pPr>
              <w:pStyle w:val="ListParagraph"/>
              <w:ind w:left="142"/>
              <w:rPr>
                <w:b/>
                <w:bCs/>
              </w:rPr>
            </w:pPr>
            <w:r>
              <w:rPr>
                <w:b/>
                <w:bCs/>
              </w:rPr>
              <w:t>7</w:t>
            </w:r>
          </w:p>
        </w:tc>
        <w:tc>
          <w:tcPr>
            <w:tcW w:w="1377" w:type="dxa"/>
          </w:tcPr>
          <w:p w14:paraId="2F2366D8" w14:textId="77777777" w:rsidR="00CC1781" w:rsidRPr="00E02CAA" w:rsidRDefault="00CC1781" w:rsidP="00A427CF">
            <w:pPr>
              <w:pStyle w:val="ListParagraph"/>
              <w:ind w:left="142"/>
              <w:rPr>
                <w:bCs/>
              </w:rPr>
            </w:pPr>
            <w:r>
              <w:rPr>
                <w:bCs/>
              </w:rPr>
              <w:t>dtGridView</w:t>
            </w:r>
          </w:p>
        </w:tc>
        <w:tc>
          <w:tcPr>
            <w:tcW w:w="1602" w:type="dxa"/>
          </w:tcPr>
          <w:p w14:paraId="7C2D445B" w14:textId="77777777" w:rsidR="00CC1781" w:rsidRPr="00E02CAA" w:rsidRDefault="00CC1781" w:rsidP="00A427CF">
            <w:pPr>
              <w:pStyle w:val="ListParagraph"/>
              <w:ind w:left="142"/>
              <w:rPr>
                <w:bCs/>
              </w:rPr>
            </w:pPr>
            <w:r>
              <w:rPr>
                <w:bCs/>
              </w:rPr>
              <w:t>DataGridView</w:t>
            </w:r>
          </w:p>
        </w:tc>
        <w:tc>
          <w:tcPr>
            <w:tcW w:w="3455" w:type="dxa"/>
          </w:tcPr>
          <w:p w14:paraId="6FA459BB" w14:textId="77777777" w:rsidR="00CC1781" w:rsidRPr="00E02CAA" w:rsidRDefault="00CC1781" w:rsidP="00A427CF">
            <w:pPr>
              <w:pStyle w:val="ListParagraph"/>
              <w:ind w:left="142"/>
              <w:rPr>
                <w:bCs/>
              </w:rPr>
            </w:pPr>
            <w:r>
              <w:rPr>
                <w:bCs/>
              </w:rPr>
              <w:t>Người dùng thêm xóa sửa thuốc để kê đơn cho bệnh nhân.</w:t>
            </w:r>
          </w:p>
        </w:tc>
        <w:tc>
          <w:tcPr>
            <w:tcW w:w="2114" w:type="dxa"/>
          </w:tcPr>
          <w:p w14:paraId="0F1352BF" w14:textId="77777777" w:rsidR="00CC1781" w:rsidRPr="00AF2701" w:rsidRDefault="00CC1781" w:rsidP="00A427CF">
            <w:pPr>
              <w:pStyle w:val="ListParagraph"/>
              <w:ind w:left="142"/>
              <w:rPr>
                <w:bCs/>
              </w:rPr>
            </w:pPr>
            <w:r>
              <w:rPr>
                <w:bCs/>
              </w:rPr>
              <w:t>Nếu quá trình thêm dữ liệu vào gridView thiếu hoặc sai quy tắc sẽ báo lỗi.</w:t>
            </w:r>
          </w:p>
        </w:tc>
      </w:tr>
    </w:tbl>
    <w:p w14:paraId="65A17E78" w14:textId="77777777" w:rsidR="00CC1781" w:rsidRDefault="00CC1781" w:rsidP="00A427CF">
      <w:pPr>
        <w:ind w:left="142"/>
        <w:rPr>
          <w:b/>
        </w:rPr>
      </w:pPr>
    </w:p>
    <w:p w14:paraId="7F7DAE9C" w14:textId="77777777" w:rsidR="00CC1781" w:rsidRDefault="00CC1781" w:rsidP="00CC1781">
      <w:pPr>
        <w:rPr>
          <w:b/>
        </w:rPr>
      </w:pPr>
      <w:r>
        <w:rPr>
          <w:b/>
        </w:rPr>
        <w:br w:type="page"/>
      </w:r>
    </w:p>
    <w:p w14:paraId="13A0A1E4" w14:textId="7B123286" w:rsidR="00CC1781" w:rsidRPr="00A427CF" w:rsidRDefault="00A427CF" w:rsidP="00A427CF">
      <w:pPr>
        <w:spacing w:after="160" w:line="259" w:lineRule="auto"/>
        <w:rPr>
          <w:b/>
          <w:u w:val="single"/>
        </w:rPr>
      </w:pPr>
      <w:r w:rsidRPr="00A427CF">
        <w:rPr>
          <w:b/>
          <w:u w:val="single"/>
        </w:rPr>
        <w:lastRenderedPageBreak/>
        <w:t>HÓA Đ</w:t>
      </w:r>
      <w:r w:rsidRPr="00A427CF">
        <w:rPr>
          <w:rFonts w:hint="eastAsia"/>
          <w:b/>
          <w:u w:val="single"/>
        </w:rPr>
        <w:t>Ơ</w:t>
      </w:r>
      <w:r w:rsidRPr="00A427CF">
        <w:rPr>
          <w:b/>
          <w:u w:val="single"/>
        </w:rPr>
        <w:t>N</w:t>
      </w:r>
    </w:p>
    <w:p w14:paraId="5D747360"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11E2F06C" w14:textId="5094D422" w:rsidR="00CC1781" w:rsidRDefault="00CC1781" w:rsidP="00CC1781">
      <w:pPr>
        <w:jc w:val="center"/>
        <w:rPr>
          <w:b/>
        </w:rPr>
      </w:pPr>
      <w:r>
        <w:rPr>
          <w:b/>
          <w:noProof/>
        </w:rPr>
        <w:drawing>
          <wp:inline distT="0" distB="0" distL="0" distR="0" wp14:anchorId="70ABCB7E" wp14:editId="09AA86FB">
            <wp:extent cx="4838700" cy="28575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2857500"/>
                    </a:xfrm>
                    <a:prstGeom prst="rect">
                      <a:avLst/>
                    </a:prstGeom>
                    <a:noFill/>
                    <a:ln>
                      <a:noFill/>
                    </a:ln>
                  </pic:spPr>
                </pic:pic>
              </a:graphicData>
            </a:graphic>
          </wp:inline>
        </w:drawing>
      </w:r>
    </w:p>
    <w:p w14:paraId="789B0C37" w14:textId="6F30A173" w:rsidR="00A427CF" w:rsidRDefault="00A427CF" w:rsidP="00CC1781">
      <w:pPr>
        <w:jc w:val="center"/>
        <w:rPr>
          <w:b/>
        </w:rPr>
      </w:pPr>
    </w:p>
    <w:p w14:paraId="37AEA234" w14:textId="77777777" w:rsidR="00A427CF" w:rsidRDefault="00A427CF" w:rsidP="00CC1781">
      <w:pPr>
        <w:jc w:val="center"/>
        <w:rPr>
          <w:b/>
        </w:rPr>
      </w:pPr>
    </w:p>
    <w:tbl>
      <w:tblPr>
        <w:tblStyle w:val="TableGrid"/>
        <w:tblpPr w:leftFromText="180" w:rightFromText="180" w:vertAnchor="text" w:horzAnchor="margin" w:tblpXSpec="center" w:tblpY="411"/>
        <w:tblW w:w="9325" w:type="dxa"/>
        <w:tblLook w:val="04A0" w:firstRow="1" w:lastRow="0" w:firstColumn="1" w:lastColumn="0" w:noHBand="0" w:noVBand="1"/>
      </w:tblPr>
      <w:tblGrid>
        <w:gridCol w:w="577"/>
        <w:gridCol w:w="1552"/>
        <w:gridCol w:w="1440"/>
        <w:gridCol w:w="3612"/>
        <w:gridCol w:w="2144"/>
      </w:tblGrid>
      <w:tr w:rsidR="00CC1781" w14:paraId="6CADF56D" w14:textId="77777777" w:rsidTr="00A427CF">
        <w:tc>
          <w:tcPr>
            <w:tcW w:w="577" w:type="dxa"/>
          </w:tcPr>
          <w:p w14:paraId="4A2E0F90" w14:textId="77777777" w:rsidR="00CC1781" w:rsidRDefault="00CC1781" w:rsidP="00CC1781">
            <w:pPr>
              <w:pStyle w:val="ListParagraph"/>
              <w:ind w:left="0"/>
              <w:rPr>
                <w:b/>
                <w:bCs/>
              </w:rPr>
            </w:pPr>
            <w:r>
              <w:rPr>
                <w:b/>
                <w:bCs/>
              </w:rPr>
              <w:t>STT</w:t>
            </w:r>
          </w:p>
        </w:tc>
        <w:tc>
          <w:tcPr>
            <w:tcW w:w="1552" w:type="dxa"/>
          </w:tcPr>
          <w:p w14:paraId="6417E738" w14:textId="77777777" w:rsidR="00CC1781" w:rsidRDefault="00CC1781" w:rsidP="00CC1781">
            <w:pPr>
              <w:pStyle w:val="ListParagraph"/>
              <w:ind w:left="0"/>
              <w:rPr>
                <w:b/>
                <w:bCs/>
              </w:rPr>
            </w:pPr>
            <w:r>
              <w:rPr>
                <w:b/>
                <w:bCs/>
              </w:rPr>
              <w:t>Tên control</w:t>
            </w:r>
          </w:p>
        </w:tc>
        <w:tc>
          <w:tcPr>
            <w:tcW w:w="1440" w:type="dxa"/>
          </w:tcPr>
          <w:p w14:paraId="040E3C5E" w14:textId="77777777" w:rsidR="00CC1781" w:rsidRDefault="00CC1781" w:rsidP="00CC1781">
            <w:pPr>
              <w:pStyle w:val="ListParagraph"/>
              <w:ind w:left="0"/>
              <w:jc w:val="center"/>
              <w:rPr>
                <w:b/>
                <w:bCs/>
              </w:rPr>
            </w:pPr>
            <w:r>
              <w:rPr>
                <w:b/>
                <w:bCs/>
              </w:rPr>
              <w:t>Loại control</w:t>
            </w:r>
          </w:p>
        </w:tc>
        <w:tc>
          <w:tcPr>
            <w:tcW w:w="3612" w:type="dxa"/>
          </w:tcPr>
          <w:p w14:paraId="312EA0A4" w14:textId="77777777" w:rsidR="00CC1781" w:rsidRDefault="00CC1781" w:rsidP="00CC1781">
            <w:pPr>
              <w:pStyle w:val="ListParagraph"/>
              <w:ind w:left="0"/>
              <w:jc w:val="center"/>
              <w:rPr>
                <w:b/>
                <w:bCs/>
              </w:rPr>
            </w:pPr>
            <w:r>
              <w:rPr>
                <w:b/>
                <w:bCs/>
              </w:rPr>
              <w:t>Chức năng</w:t>
            </w:r>
          </w:p>
        </w:tc>
        <w:tc>
          <w:tcPr>
            <w:tcW w:w="2144" w:type="dxa"/>
          </w:tcPr>
          <w:p w14:paraId="64D579C9" w14:textId="77777777" w:rsidR="00CC1781" w:rsidRDefault="00CC1781" w:rsidP="00CC1781">
            <w:pPr>
              <w:pStyle w:val="ListParagraph"/>
              <w:ind w:left="0"/>
              <w:jc w:val="center"/>
              <w:rPr>
                <w:b/>
                <w:bCs/>
              </w:rPr>
            </w:pPr>
            <w:r>
              <w:rPr>
                <w:b/>
                <w:bCs/>
              </w:rPr>
              <w:t>Ghi chú</w:t>
            </w:r>
          </w:p>
        </w:tc>
      </w:tr>
      <w:tr w:rsidR="00CC1781" w14:paraId="132EB534" w14:textId="77777777" w:rsidTr="00A427CF">
        <w:tc>
          <w:tcPr>
            <w:tcW w:w="577" w:type="dxa"/>
          </w:tcPr>
          <w:p w14:paraId="68AD3588" w14:textId="77777777" w:rsidR="00CC1781" w:rsidRDefault="00CC1781" w:rsidP="00CC1781">
            <w:pPr>
              <w:pStyle w:val="ListParagraph"/>
              <w:ind w:left="0"/>
              <w:rPr>
                <w:b/>
                <w:bCs/>
              </w:rPr>
            </w:pPr>
            <w:r>
              <w:rPr>
                <w:b/>
                <w:bCs/>
              </w:rPr>
              <w:t>1</w:t>
            </w:r>
          </w:p>
        </w:tc>
        <w:tc>
          <w:tcPr>
            <w:tcW w:w="1552" w:type="dxa"/>
          </w:tcPr>
          <w:p w14:paraId="57EB81A4" w14:textId="77777777" w:rsidR="00CC1781" w:rsidRPr="00A9316E" w:rsidRDefault="00CC1781" w:rsidP="00CC1781">
            <w:pPr>
              <w:pStyle w:val="ListParagraph"/>
              <w:ind w:left="0"/>
              <w:rPr>
                <w:bCs/>
              </w:rPr>
            </w:pPr>
            <w:r>
              <w:rPr>
                <w:bCs/>
              </w:rPr>
              <w:t>Label1</w:t>
            </w:r>
          </w:p>
        </w:tc>
        <w:tc>
          <w:tcPr>
            <w:tcW w:w="1440" w:type="dxa"/>
          </w:tcPr>
          <w:p w14:paraId="00D94540" w14:textId="77777777" w:rsidR="00CC1781" w:rsidRPr="00A9316E" w:rsidRDefault="00CC1781" w:rsidP="00CC1781">
            <w:pPr>
              <w:pStyle w:val="ListParagraph"/>
              <w:ind w:left="0"/>
              <w:rPr>
                <w:bCs/>
              </w:rPr>
            </w:pPr>
            <w:r>
              <w:rPr>
                <w:bCs/>
              </w:rPr>
              <w:t>Label</w:t>
            </w:r>
          </w:p>
        </w:tc>
        <w:tc>
          <w:tcPr>
            <w:tcW w:w="3612" w:type="dxa"/>
          </w:tcPr>
          <w:p w14:paraId="2A426578" w14:textId="77777777" w:rsidR="00CC1781" w:rsidRPr="00A61A7F" w:rsidRDefault="00CC1781" w:rsidP="00CC1781">
            <w:pPr>
              <w:pStyle w:val="ListParagraph"/>
              <w:ind w:left="0"/>
              <w:rPr>
                <w:bCs/>
              </w:rPr>
            </w:pPr>
            <w:r>
              <w:rPr>
                <w:bCs/>
              </w:rPr>
              <w:t>Hiển thị tên của chức năng</w:t>
            </w:r>
          </w:p>
        </w:tc>
        <w:tc>
          <w:tcPr>
            <w:tcW w:w="2144" w:type="dxa"/>
          </w:tcPr>
          <w:p w14:paraId="503B6F6E" w14:textId="77777777" w:rsidR="00CC1781" w:rsidRPr="00214E7C" w:rsidRDefault="00CC1781" w:rsidP="00CC1781">
            <w:pPr>
              <w:pStyle w:val="ListParagraph"/>
              <w:ind w:left="0"/>
              <w:rPr>
                <w:bCs/>
              </w:rPr>
            </w:pPr>
          </w:p>
        </w:tc>
      </w:tr>
      <w:tr w:rsidR="00CC1781" w14:paraId="779D2B74" w14:textId="77777777" w:rsidTr="00A427CF">
        <w:tc>
          <w:tcPr>
            <w:tcW w:w="577" w:type="dxa"/>
          </w:tcPr>
          <w:p w14:paraId="01EA4CC8" w14:textId="77777777" w:rsidR="00CC1781" w:rsidRDefault="00CC1781" w:rsidP="00CC1781">
            <w:pPr>
              <w:pStyle w:val="ListParagraph"/>
              <w:ind w:left="0"/>
              <w:rPr>
                <w:b/>
                <w:bCs/>
              </w:rPr>
            </w:pPr>
            <w:r>
              <w:rPr>
                <w:b/>
                <w:bCs/>
              </w:rPr>
              <w:t>2</w:t>
            </w:r>
          </w:p>
        </w:tc>
        <w:tc>
          <w:tcPr>
            <w:tcW w:w="1552" w:type="dxa"/>
          </w:tcPr>
          <w:p w14:paraId="149053AD" w14:textId="77777777" w:rsidR="00CC1781" w:rsidRPr="006E24ED" w:rsidRDefault="00CC1781" w:rsidP="00CC1781">
            <w:pPr>
              <w:pStyle w:val="ListParagraph"/>
              <w:ind w:left="0"/>
              <w:rPr>
                <w:bCs/>
              </w:rPr>
            </w:pPr>
            <w:r>
              <w:rPr>
                <w:bCs/>
              </w:rPr>
              <w:t>dataGridView1</w:t>
            </w:r>
          </w:p>
        </w:tc>
        <w:tc>
          <w:tcPr>
            <w:tcW w:w="1440" w:type="dxa"/>
          </w:tcPr>
          <w:p w14:paraId="7FE6BE1B" w14:textId="77777777" w:rsidR="00CC1781" w:rsidRPr="001B2B58" w:rsidRDefault="00CC1781" w:rsidP="00CC1781">
            <w:pPr>
              <w:pStyle w:val="ListParagraph"/>
              <w:ind w:left="0"/>
              <w:rPr>
                <w:bCs/>
              </w:rPr>
            </w:pPr>
            <w:r>
              <w:rPr>
                <w:bCs/>
              </w:rPr>
              <w:t>dataGridView</w:t>
            </w:r>
          </w:p>
        </w:tc>
        <w:tc>
          <w:tcPr>
            <w:tcW w:w="3612" w:type="dxa"/>
          </w:tcPr>
          <w:p w14:paraId="521813BC" w14:textId="77777777" w:rsidR="00CC1781" w:rsidRPr="006C4305" w:rsidRDefault="00CC1781" w:rsidP="00CC1781">
            <w:pPr>
              <w:pStyle w:val="ListParagraph"/>
              <w:ind w:left="0"/>
              <w:rPr>
                <w:bCs/>
              </w:rPr>
            </w:pPr>
            <w:r>
              <w:rPr>
                <w:bCs/>
              </w:rPr>
              <w:t>Hiển thị dữ liệu gồm: ID_Bill, tên bệnh nhân, ngày khám ,tiền thuốc, tiền chữa trị.</w:t>
            </w:r>
          </w:p>
        </w:tc>
        <w:tc>
          <w:tcPr>
            <w:tcW w:w="2144" w:type="dxa"/>
          </w:tcPr>
          <w:p w14:paraId="00B9EBF1" w14:textId="77777777" w:rsidR="00CC1781" w:rsidRPr="006C4305" w:rsidRDefault="00CC1781" w:rsidP="00CC1781">
            <w:pPr>
              <w:pStyle w:val="ListParagraph"/>
              <w:ind w:left="0"/>
              <w:rPr>
                <w:bCs/>
              </w:rPr>
            </w:pPr>
            <w:r>
              <w:rPr>
                <w:bCs/>
              </w:rPr>
              <w:t>In hóa đơn thông qua ContextMenuStrip và report wizard.</w:t>
            </w:r>
          </w:p>
        </w:tc>
      </w:tr>
    </w:tbl>
    <w:p w14:paraId="34F2567F" w14:textId="77777777" w:rsidR="00A427CF" w:rsidRPr="00A427CF" w:rsidRDefault="00A427CF" w:rsidP="00A427CF">
      <w:pPr>
        <w:pStyle w:val="Subtitle"/>
        <w:rPr>
          <w:b/>
          <w:bCs/>
          <w:color w:val="auto"/>
        </w:rPr>
      </w:pPr>
      <w:r w:rsidRPr="00A427CF">
        <w:rPr>
          <w:b/>
          <w:bCs/>
          <w:color w:val="auto"/>
        </w:rPr>
        <w:t>THÀNH PHẦN</w:t>
      </w:r>
    </w:p>
    <w:p w14:paraId="1C181353" w14:textId="1C340CF1" w:rsidR="00CC1781" w:rsidRPr="00A01C26" w:rsidRDefault="00CC1781" w:rsidP="00A01C26">
      <w:pPr>
        <w:rPr>
          <w:b/>
        </w:rPr>
      </w:pPr>
      <w:r>
        <w:rPr>
          <w:b/>
        </w:rPr>
        <w:br w:type="page"/>
      </w:r>
      <w:r w:rsidR="00A427CF" w:rsidRPr="00A427CF">
        <w:rPr>
          <w:b/>
          <w:u w:val="single"/>
        </w:rPr>
        <w:lastRenderedPageBreak/>
        <w:t>QUẢN LÍ THUỐC</w:t>
      </w:r>
    </w:p>
    <w:p w14:paraId="4C46B21E"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33C4ED5D" w14:textId="77777777" w:rsidR="00CC1781" w:rsidRDefault="00CC1781" w:rsidP="00CC1781">
      <w:pPr>
        <w:rPr>
          <w:b/>
        </w:rPr>
      </w:pPr>
      <w:r>
        <w:rPr>
          <w:b/>
          <w:noProof/>
        </w:rPr>
        <w:drawing>
          <wp:inline distT="0" distB="0" distL="0" distR="0" wp14:anchorId="6E08F55E" wp14:editId="68B9FB1A">
            <wp:extent cx="5114925" cy="3234055"/>
            <wp:effectExtent l="0" t="0" r="9525" b="444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3234055"/>
                    </a:xfrm>
                    <a:prstGeom prst="rect">
                      <a:avLst/>
                    </a:prstGeom>
                    <a:noFill/>
                    <a:ln>
                      <a:noFill/>
                    </a:ln>
                  </pic:spPr>
                </pic:pic>
              </a:graphicData>
            </a:graphic>
          </wp:inline>
        </w:drawing>
      </w:r>
    </w:p>
    <w:p w14:paraId="4FEC5BC6" w14:textId="77777777" w:rsidR="00A427CF" w:rsidRDefault="00A427CF" w:rsidP="00A427CF">
      <w:pPr>
        <w:pStyle w:val="Subtitle"/>
        <w:rPr>
          <w:b/>
          <w:bCs/>
          <w:color w:val="auto"/>
        </w:rPr>
      </w:pPr>
    </w:p>
    <w:p w14:paraId="7C2B3A3F" w14:textId="75441526" w:rsidR="00A427CF" w:rsidRPr="00A427CF" w:rsidRDefault="00A427CF" w:rsidP="00A427CF">
      <w:pPr>
        <w:pStyle w:val="Subtitle"/>
        <w:rPr>
          <w:b/>
          <w:bCs/>
          <w:color w:val="auto"/>
        </w:rPr>
      </w:pPr>
      <w:r w:rsidRPr="00A427CF">
        <w:rPr>
          <w:b/>
          <w:bCs/>
          <w:color w:val="auto"/>
        </w:rPr>
        <w:t>THÀNH PHẦN</w:t>
      </w:r>
    </w:p>
    <w:tbl>
      <w:tblPr>
        <w:tblStyle w:val="TableGrid"/>
        <w:tblpPr w:leftFromText="180" w:rightFromText="180" w:vertAnchor="text" w:horzAnchor="margin" w:tblpXSpec="center" w:tblpY="411"/>
        <w:tblW w:w="9403" w:type="dxa"/>
        <w:tblLook w:val="04A0" w:firstRow="1" w:lastRow="0" w:firstColumn="1" w:lastColumn="0" w:noHBand="0" w:noVBand="1"/>
      </w:tblPr>
      <w:tblGrid>
        <w:gridCol w:w="577"/>
        <w:gridCol w:w="1552"/>
        <w:gridCol w:w="1405"/>
        <w:gridCol w:w="3753"/>
        <w:gridCol w:w="2116"/>
      </w:tblGrid>
      <w:tr w:rsidR="00CC1781" w14:paraId="31C99707" w14:textId="77777777" w:rsidTr="00A427CF">
        <w:tc>
          <w:tcPr>
            <w:tcW w:w="577" w:type="dxa"/>
          </w:tcPr>
          <w:p w14:paraId="47EE3593" w14:textId="77777777" w:rsidR="00CC1781" w:rsidRDefault="00CC1781" w:rsidP="00CC1781">
            <w:pPr>
              <w:pStyle w:val="ListParagraph"/>
              <w:ind w:left="0"/>
              <w:rPr>
                <w:b/>
                <w:bCs/>
              </w:rPr>
            </w:pPr>
            <w:r>
              <w:rPr>
                <w:b/>
                <w:bCs/>
              </w:rPr>
              <w:t>STT</w:t>
            </w:r>
          </w:p>
        </w:tc>
        <w:tc>
          <w:tcPr>
            <w:tcW w:w="1552" w:type="dxa"/>
          </w:tcPr>
          <w:p w14:paraId="188A25D7" w14:textId="77777777" w:rsidR="00CC1781" w:rsidRDefault="00CC1781" w:rsidP="00CC1781">
            <w:pPr>
              <w:pStyle w:val="ListParagraph"/>
              <w:ind w:left="0"/>
              <w:rPr>
                <w:b/>
                <w:bCs/>
              </w:rPr>
            </w:pPr>
            <w:r>
              <w:rPr>
                <w:b/>
                <w:bCs/>
              </w:rPr>
              <w:t>Tên control</w:t>
            </w:r>
          </w:p>
        </w:tc>
        <w:tc>
          <w:tcPr>
            <w:tcW w:w="1405" w:type="dxa"/>
          </w:tcPr>
          <w:p w14:paraId="06DA6FFE" w14:textId="77777777" w:rsidR="00CC1781" w:rsidRDefault="00CC1781" w:rsidP="00CC1781">
            <w:pPr>
              <w:pStyle w:val="ListParagraph"/>
              <w:ind w:left="0"/>
              <w:jc w:val="center"/>
              <w:rPr>
                <w:b/>
                <w:bCs/>
              </w:rPr>
            </w:pPr>
            <w:r>
              <w:rPr>
                <w:b/>
                <w:bCs/>
              </w:rPr>
              <w:t>Loại control</w:t>
            </w:r>
          </w:p>
        </w:tc>
        <w:tc>
          <w:tcPr>
            <w:tcW w:w="3753" w:type="dxa"/>
          </w:tcPr>
          <w:p w14:paraId="0507104F" w14:textId="77777777" w:rsidR="00CC1781" w:rsidRDefault="00CC1781" w:rsidP="00CC1781">
            <w:pPr>
              <w:pStyle w:val="ListParagraph"/>
              <w:ind w:left="0"/>
              <w:jc w:val="center"/>
              <w:rPr>
                <w:b/>
                <w:bCs/>
              </w:rPr>
            </w:pPr>
            <w:r>
              <w:rPr>
                <w:b/>
                <w:bCs/>
              </w:rPr>
              <w:t>Chức năng</w:t>
            </w:r>
          </w:p>
        </w:tc>
        <w:tc>
          <w:tcPr>
            <w:tcW w:w="2116" w:type="dxa"/>
          </w:tcPr>
          <w:p w14:paraId="7B09608A" w14:textId="77777777" w:rsidR="00CC1781" w:rsidRDefault="00CC1781" w:rsidP="00CC1781">
            <w:pPr>
              <w:pStyle w:val="ListParagraph"/>
              <w:ind w:left="0"/>
              <w:jc w:val="center"/>
              <w:rPr>
                <w:b/>
                <w:bCs/>
              </w:rPr>
            </w:pPr>
            <w:r>
              <w:rPr>
                <w:b/>
                <w:bCs/>
              </w:rPr>
              <w:t>Ghi chú</w:t>
            </w:r>
          </w:p>
        </w:tc>
      </w:tr>
      <w:tr w:rsidR="00CC1781" w14:paraId="54A32377" w14:textId="77777777" w:rsidTr="00A427CF">
        <w:tc>
          <w:tcPr>
            <w:tcW w:w="577" w:type="dxa"/>
          </w:tcPr>
          <w:p w14:paraId="1DB3BBFD" w14:textId="77777777" w:rsidR="00CC1781" w:rsidRDefault="00CC1781" w:rsidP="00CC1781">
            <w:pPr>
              <w:pStyle w:val="ListParagraph"/>
              <w:ind w:left="0"/>
              <w:rPr>
                <w:b/>
                <w:bCs/>
              </w:rPr>
            </w:pPr>
            <w:r>
              <w:rPr>
                <w:b/>
                <w:bCs/>
              </w:rPr>
              <w:t>1</w:t>
            </w:r>
          </w:p>
        </w:tc>
        <w:tc>
          <w:tcPr>
            <w:tcW w:w="1552" w:type="dxa"/>
          </w:tcPr>
          <w:p w14:paraId="133FA797" w14:textId="77777777" w:rsidR="00CC1781" w:rsidRPr="00A9316E" w:rsidRDefault="00CC1781" w:rsidP="00CC1781">
            <w:pPr>
              <w:pStyle w:val="ListParagraph"/>
              <w:ind w:left="0"/>
              <w:rPr>
                <w:bCs/>
              </w:rPr>
            </w:pPr>
            <w:r>
              <w:rPr>
                <w:bCs/>
              </w:rPr>
              <w:t>nameTxt</w:t>
            </w:r>
          </w:p>
        </w:tc>
        <w:tc>
          <w:tcPr>
            <w:tcW w:w="1405" w:type="dxa"/>
          </w:tcPr>
          <w:p w14:paraId="0C0CF4B2" w14:textId="77777777" w:rsidR="00CC1781" w:rsidRPr="00A9316E" w:rsidRDefault="00CC1781" w:rsidP="00CC1781">
            <w:pPr>
              <w:pStyle w:val="ListParagraph"/>
              <w:ind w:left="0"/>
              <w:rPr>
                <w:bCs/>
              </w:rPr>
            </w:pPr>
            <w:r>
              <w:rPr>
                <w:bCs/>
              </w:rPr>
              <w:t>TextBox</w:t>
            </w:r>
          </w:p>
        </w:tc>
        <w:tc>
          <w:tcPr>
            <w:tcW w:w="3753" w:type="dxa"/>
          </w:tcPr>
          <w:p w14:paraId="681403EA" w14:textId="77777777" w:rsidR="00CC1781" w:rsidRPr="00A61A7F" w:rsidRDefault="00CC1781" w:rsidP="00CC1781">
            <w:pPr>
              <w:pStyle w:val="ListParagraph"/>
              <w:ind w:left="0"/>
              <w:rPr>
                <w:bCs/>
              </w:rPr>
            </w:pPr>
            <w:r>
              <w:rPr>
                <w:bCs/>
              </w:rPr>
              <w:t>Nhập tên thuốc</w:t>
            </w:r>
          </w:p>
        </w:tc>
        <w:tc>
          <w:tcPr>
            <w:tcW w:w="2116" w:type="dxa"/>
          </w:tcPr>
          <w:p w14:paraId="62E70B23" w14:textId="77777777" w:rsidR="00CC1781" w:rsidRPr="00214E7C" w:rsidRDefault="00CC1781" w:rsidP="00CC1781">
            <w:pPr>
              <w:pStyle w:val="ListParagraph"/>
              <w:ind w:left="0"/>
              <w:rPr>
                <w:bCs/>
              </w:rPr>
            </w:pPr>
          </w:p>
        </w:tc>
      </w:tr>
      <w:tr w:rsidR="00CC1781" w14:paraId="498D0DBF" w14:textId="77777777" w:rsidTr="00A427CF">
        <w:tc>
          <w:tcPr>
            <w:tcW w:w="577" w:type="dxa"/>
          </w:tcPr>
          <w:p w14:paraId="11947FB3" w14:textId="77777777" w:rsidR="00CC1781" w:rsidRDefault="00CC1781" w:rsidP="00CC1781">
            <w:pPr>
              <w:pStyle w:val="ListParagraph"/>
              <w:ind w:left="0"/>
              <w:rPr>
                <w:b/>
                <w:bCs/>
              </w:rPr>
            </w:pPr>
            <w:r>
              <w:rPr>
                <w:b/>
                <w:bCs/>
              </w:rPr>
              <w:t>2</w:t>
            </w:r>
          </w:p>
        </w:tc>
        <w:tc>
          <w:tcPr>
            <w:tcW w:w="1552" w:type="dxa"/>
          </w:tcPr>
          <w:p w14:paraId="08F3A5FC" w14:textId="77777777" w:rsidR="00CC1781" w:rsidRPr="006E24ED" w:rsidRDefault="00CC1781" w:rsidP="00CC1781">
            <w:pPr>
              <w:pStyle w:val="ListParagraph"/>
              <w:ind w:left="0"/>
              <w:rPr>
                <w:bCs/>
              </w:rPr>
            </w:pPr>
            <w:r w:rsidRPr="007F5434">
              <w:rPr>
                <w:bCs/>
              </w:rPr>
              <w:t>quantTxt</w:t>
            </w:r>
          </w:p>
        </w:tc>
        <w:tc>
          <w:tcPr>
            <w:tcW w:w="1405" w:type="dxa"/>
          </w:tcPr>
          <w:p w14:paraId="0633719E" w14:textId="77777777" w:rsidR="00CC1781" w:rsidRPr="001B2B58" w:rsidRDefault="00CC1781" w:rsidP="00CC1781">
            <w:pPr>
              <w:pStyle w:val="ListParagraph"/>
              <w:ind w:left="0"/>
              <w:rPr>
                <w:bCs/>
              </w:rPr>
            </w:pPr>
            <w:r>
              <w:rPr>
                <w:bCs/>
              </w:rPr>
              <w:t>ComboBox</w:t>
            </w:r>
          </w:p>
        </w:tc>
        <w:tc>
          <w:tcPr>
            <w:tcW w:w="3753" w:type="dxa"/>
          </w:tcPr>
          <w:p w14:paraId="7E9A6F4B" w14:textId="77777777" w:rsidR="00CC1781" w:rsidRPr="006C4305" w:rsidRDefault="00CC1781" w:rsidP="00CC1781">
            <w:pPr>
              <w:pStyle w:val="ListParagraph"/>
              <w:ind w:left="0"/>
              <w:rPr>
                <w:bCs/>
              </w:rPr>
            </w:pPr>
            <w:r>
              <w:rPr>
                <w:bCs/>
              </w:rPr>
              <w:t>Cung cấp các lựa chọn về đơn vị thuốc thường dùng.</w:t>
            </w:r>
          </w:p>
        </w:tc>
        <w:tc>
          <w:tcPr>
            <w:tcW w:w="2116" w:type="dxa"/>
          </w:tcPr>
          <w:p w14:paraId="05AC9998" w14:textId="77777777" w:rsidR="00CC1781" w:rsidRPr="006C4305" w:rsidRDefault="00CC1781" w:rsidP="00CC1781">
            <w:pPr>
              <w:pStyle w:val="ListParagraph"/>
              <w:ind w:left="0"/>
              <w:rPr>
                <w:bCs/>
              </w:rPr>
            </w:pPr>
          </w:p>
        </w:tc>
      </w:tr>
      <w:tr w:rsidR="00CC1781" w14:paraId="76BB8C7B" w14:textId="77777777" w:rsidTr="00A427CF">
        <w:tc>
          <w:tcPr>
            <w:tcW w:w="577" w:type="dxa"/>
          </w:tcPr>
          <w:p w14:paraId="435534B3" w14:textId="77777777" w:rsidR="00CC1781" w:rsidRDefault="00CC1781" w:rsidP="00CC1781">
            <w:pPr>
              <w:pStyle w:val="ListParagraph"/>
              <w:ind w:left="0"/>
              <w:rPr>
                <w:b/>
                <w:bCs/>
              </w:rPr>
            </w:pPr>
            <w:r>
              <w:rPr>
                <w:b/>
                <w:bCs/>
              </w:rPr>
              <w:t>3</w:t>
            </w:r>
          </w:p>
        </w:tc>
        <w:tc>
          <w:tcPr>
            <w:tcW w:w="1552" w:type="dxa"/>
          </w:tcPr>
          <w:p w14:paraId="36D3887A" w14:textId="77777777" w:rsidR="00CC1781" w:rsidRPr="007F5434" w:rsidRDefault="00CC1781" w:rsidP="00CC1781">
            <w:pPr>
              <w:pStyle w:val="ListParagraph"/>
              <w:ind w:left="0"/>
              <w:rPr>
                <w:bCs/>
              </w:rPr>
            </w:pPr>
            <w:r w:rsidRPr="003665DE">
              <w:rPr>
                <w:bCs/>
              </w:rPr>
              <w:t>priceTxt</w:t>
            </w:r>
          </w:p>
        </w:tc>
        <w:tc>
          <w:tcPr>
            <w:tcW w:w="1405" w:type="dxa"/>
          </w:tcPr>
          <w:p w14:paraId="6C2774CD" w14:textId="77777777" w:rsidR="00CC1781" w:rsidRDefault="00CC1781" w:rsidP="00CC1781">
            <w:pPr>
              <w:pStyle w:val="ListParagraph"/>
              <w:ind w:left="0"/>
              <w:rPr>
                <w:bCs/>
              </w:rPr>
            </w:pPr>
            <w:r>
              <w:rPr>
                <w:bCs/>
              </w:rPr>
              <w:t>TextBox</w:t>
            </w:r>
          </w:p>
        </w:tc>
        <w:tc>
          <w:tcPr>
            <w:tcW w:w="3753" w:type="dxa"/>
          </w:tcPr>
          <w:p w14:paraId="40B8DD6D" w14:textId="77777777" w:rsidR="00CC1781" w:rsidRDefault="00CC1781" w:rsidP="00CC1781">
            <w:pPr>
              <w:pStyle w:val="ListParagraph"/>
              <w:ind w:left="0"/>
              <w:rPr>
                <w:bCs/>
              </w:rPr>
            </w:pPr>
            <w:r>
              <w:rPr>
                <w:bCs/>
              </w:rPr>
              <w:t>Cho phép người dùng nhập tiền thuốc.</w:t>
            </w:r>
          </w:p>
        </w:tc>
        <w:tc>
          <w:tcPr>
            <w:tcW w:w="2116" w:type="dxa"/>
          </w:tcPr>
          <w:p w14:paraId="0F13694E" w14:textId="77777777" w:rsidR="00CC1781" w:rsidRPr="006C4305" w:rsidRDefault="00CC1781" w:rsidP="00CC1781">
            <w:pPr>
              <w:pStyle w:val="ListParagraph"/>
              <w:ind w:left="0"/>
              <w:rPr>
                <w:bCs/>
              </w:rPr>
            </w:pPr>
            <w:r>
              <w:rPr>
                <w:bCs/>
              </w:rPr>
              <w:t>Kiểm tra nếu nhập là chữ sẽ báo tuổi.</w:t>
            </w:r>
          </w:p>
        </w:tc>
      </w:tr>
      <w:tr w:rsidR="00CC1781" w14:paraId="0CF60380" w14:textId="77777777" w:rsidTr="00A427CF">
        <w:tc>
          <w:tcPr>
            <w:tcW w:w="577" w:type="dxa"/>
          </w:tcPr>
          <w:p w14:paraId="14093EE6" w14:textId="77777777" w:rsidR="00CC1781" w:rsidRDefault="00CC1781" w:rsidP="00CC1781">
            <w:pPr>
              <w:pStyle w:val="ListParagraph"/>
              <w:ind w:left="0"/>
              <w:rPr>
                <w:b/>
                <w:bCs/>
              </w:rPr>
            </w:pPr>
            <w:r>
              <w:rPr>
                <w:b/>
                <w:bCs/>
              </w:rPr>
              <w:t>4</w:t>
            </w:r>
          </w:p>
        </w:tc>
        <w:tc>
          <w:tcPr>
            <w:tcW w:w="1552" w:type="dxa"/>
          </w:tcPr>
          <w:p w14:paraId="41BECCE7" w14:textId="77777777" w:rsidR="00CC1781" w:rsidRPr="003665DE" w:rsidRDefault="00CC1781" w:rsidP="00CC1781">
            <w:pPr>
              <w:pStyle w:val="ListParagraph"/>
              <w:ind w:left="0"/>
              <w:rPr>
                <w:bCs/>
              </w:rPr>
            </w:pPr>
            <w:r>
              <w:rPr>
                <w:bCs/>
              </w:rPr>
              <w:t>btnAdd</w:t>
            </w:r>
          </w:p>
        </w:tc>
        <w:tc>
          <w:tcPr>
            <w:tcW w:w="1405" w:type="dxa"/>
          </w:tcPr>
          <w:p w14:paraId="4FC7A178" w14:textId="77777777" w:rsidR="00CC1781" w:rsidRDefault="00CC1781" w:rsidP="00CC1781">
            <w:pPr>
              <w:pStyle w:val="ListParagraph"/>
              <w:ind w:left="0"/>
              <w:rPr>
                <w:bCs/>
              </w:rPr>
            </w:pPr>
            <w:r>
              <w:rPr>
                <w:bCs/>
              </w:rPr>
              <w:t>Button</w:t>
            </w:r>
          </w:p>
        </w:tc>
        <w:tc>
          <w:tcPr>
            <w:tcW w:w="3753" w:type="dxa"/>
          </w:tcPr>
          <w:p w14:paraId="388A537C" w14:textId="77777777" w:rsidR="00CC1781" w:rsidRDefault="00CC1781" w:rsidP="00CC1781">
            <w:pPr>
              <w:pStyle w:val="ListParagraph"/>
              <w:ind w:left="0"/>
              <w:rPr>
                <w:bCs/>
              </w:rPr>
            </w:pPr>
            <w:r>
              <w:rPr>
                <w:bCs/>
              </w:rPr>
              <w:t>Thêm dữ liệu vào dataGridView.</w:t>
            </w:r>
          </w:p>
        </w:tc>
        <w:tc>
          <w:tcPr>
            <w:tcW w:w="2116" w:type="dxa"/>
          </w:tcPr>
          <w:p w14:paraId="2DB17C30" w14:textId="77777777" w:rsidR="00CC1781" w:rsidRDefault="00CC1781" w:rsidP="00CC1781">
            <w:pPr>
              <w:pStyle w:val="ListParagraph"/>
              <w:ind w:left="0"/>
              <w:rPr>
                <w:bCs/>
              </w:rPr>
            </w:pPr>
          </w:p>
        </w:tc>
      </w:tr>
      <w:tr w:rsidR="00CC1781" w14:paraId="2144B546" w14:textId="77777777" w:rsidTr="00A427CF">
        <w:tc>
          <w:tcPr>
            <w:tcW w:w="577" w:type="dxa"/>
          </w:tcPr>
          <w:p w14:paraId="54F0F29B" w14:textId="77777777" w:rsidR="00CC1781" w:rsidRDefault="00CC1781" w:rsidP="00CC1781">
            <w:pPr>
              <w:pStyle w:val="ListParagraph"/>
              <w:ind w:left="0"/>
              <w:rPr>
                <w:b/>
                <w:bCs/>
              </w:rPr>
            </w:pPr>
            <w:r>
              <w:rPr>
                <w:b/>
                <w:bCs/>
              </w:rPr>
              <w:t>5</w:t>
            </w:r>
          </w:p>
        </w:tc>
        <w:tc>
          <w:tcPr>
            <w:tcW w:w="1552" w:type="dxa"/>
          </w:tcPr>
          <w:p w14:paraId="3A980B7C" w14:textId="77777777" w:rsidR="00CC1781" w:rsidRPr="003665DE" w:rsidRDefault="00CC1781" w:rsidP="00CC1781">
            <w:pPr>
              <w:pStyle w:val="ListParagraph"/>
              <w:ind w:left="0"/>
              <w:rPr>
                <w:bCs/>
              </w:rPr>
            </w:pPr>
            <w:r>
              <w:rPr>
                <w:bCs/>
              </w:rPr>
              <w:t>btnDelêt</w:t>
            </w:r>
          </w:p>
        </w:tc>
        <w:tc>
          <w:tcPr>
            <w:tcW w:w="1405" w:type="dxa"/>
          </w:tcPr>
          <w:p w14:paraId="75FD7274" w14:textId="77777777" w:rsidR="00CC1781" w:rsidRDefault="00CC1781" w:rsidP="00CC1781">
            <w:pPr>
              <w:pStyle w:val="ListParagraph"/>
              <w:ind w:left="0"/>
              <w:rPr>
                <w:bCs/>
              </w:rPr>
            </w:pPr>
            <w:r>
              <w:rPr>
                <w:bCs/>
              </w:rPr>
              <w:t>Button</w:t>
            </w:r>
          </w:p>
        </w:tc>
        <w:tc>
          <w:tcPr>
            <w:tcW w:w="3753" w:type="dxa"/>
          </w:tcPr>
          <w:p w14:paraId="171CC740" w14:textId="77777777" w:rsidR="00CC1781" w:rsidRDefault="00CC1781" w:rsidP="00CC1781">
            <w:pPr>
              <w:pStyle w:val="ListParagraph"/>
              <w:ind w:left="0"/>
              <w:rPr>
                <w:bCs/>
              </w:rPr>
            </w:pPr>
            <w:r>
              <w:rPr>
                <w:bCs/>
              </w:rPr>
              <w:t>Xóa dữ liệu trong GridView.</w:t>
            </w:r>
          </w:p>
        </w:tc>
        <w:tc>
          <w:tcPr>
            <w:tcW w:w="2116" w:type="dxa"/>
          </w:tcPr>
          <w:p w14:paraId="4614A682" w14:textId="77777777" w:rsidR="00CC1781" w:rsidRDefault="00CC1781" w:rsidP="00CC1781">
            <w:pPr>
              <w:pStyle w:val="ListParagraph"/>
              <w:ind w:left="0"/>
              <w:rPr>
                <w:bCs/>
              </w:rPr>
            </w:pPr>
            <w:r>
              <w:rPr>
                <w:bCs/>
              </w:rPr>
              <w:t>Chọn dòng dữ liệu để xóa, nếu không sẽ báo lỗi. Mặt khác, dữ liệu trong GridView là rỗng cũng sẽ báo lỗi</w:t>
            </w:r>
          </w:p>
        </w:tc>
      </w:tr>
      <w:tr w:rsidR="00CC1781" w14:paraId="4891EA2E" w14:textId="77777777" w:rsidTr="00A427CF">
        <w:tc>
          <w:tcPr>
            <w:tcW w:w="577" w:type="dxa"/>
          </w:tcPr>
          <w:p w14:paraId="63EB156B" w14:textId="77777777" w:rsidR="00CC1781" w:rsidRDefault="00CC1781" w:rsidP="00CC1781">
            <w:pPr>
              <w:pStyle w:val="ListParagraph"/>
              <w:ind w:left="0"/>
              <w:rPr>
                <w:b/>
                <w:bCs/>
              </w:rPr>
            </w:pPr>
            <w:r>
              <w:rPr>
                <w:b/>
                <w:bCs/>
              </w:rPr>
              <w:t>6</w:t>
            </w:r>
          </w:p>
        </w:tc>
        <w:tc>
          <w:tcPr>
            <w:tcW w:w="1552" w:type="dxa"/>
          </w:tcPr>
          <w:p w14:paraId="4CA1A5A7" w14:textId="77777777" w:rsidR="00CC1781" w:rsidRPr="003665DE" w:rsidRDefault="00CC1781" w:rsidP="00CC1781">
            <w:pPr>
              <w:pStyle w:val="ListParagraph"/>
              <w:ind w:left="0"/>
              <w:rPr>
                <w:bCs/>
              </w:rPr>
            </w:pPr>
            <w:r>
              <w:rPr>
                <w:bCs/>
              </w:rPr>
              <w:t>btnUpdate</w:t>
            </w:r>
          </w:p>
        </w:tc>
        <w:tc>
          <w:tcPr>
            <w:tcW w:w="1405" w:type="dxa"/>
          </w:tcPr>
          <w:p w14:paraId="705CD434" w14:textId="77777777" w:rsidR="00CC1781" w:rsidRDefault="00CC1781" w:rsidP="00CC1781">
            <w:pPr>
              <w:pStyle w:val="ListParagraph"/>
              <w:ind w:left="0"/>
              <w:rPr>
                <w:bCs/>
              </w:rPr>
            </w:pPr>
            <w:r>
              <w:rPr>
                <w:bCs/>
              </w:rPr>
              <w:t>Button</w:t>
            </w:r>
          </w:p>
        </w:tc>
        <w:tc>
          <w:tcPr>
            <w:tcW w:w="3753" w:type="dxa"/>
          </w:tcPr>
          <w:p w14:paraId="3445B53E" w14:textId="77777777" w:rsidR="00CC1781" w:rsidRDefault="00CC1781" w:rsidP="00CC1781">
            <w:pPr>
              <w:pStyle w:val="ListParagraph"/>
              <w:ind w:left="0"/>
              <w:rPr>
                <w:bCs/>
              </w:rPr>
            </w:pPr>
            <w:r>
              <w:rPr>
                <w:bCs/>
              </w:rPr>
              <w:t>Cập nhập thông tin thuốc.</w:t>
            </w:r>
          </w:p>
        </w:tc>
        <w:tc>
          <w:tcPr>
            <w:tcW w:w="2116" w:type="dxa"/>
          </w:tcPr>
          <w:p w14:paraId="7146EA28" w14:textId="77777777" w:rsidR="00CC1781" w:rsidRDefault="00CC1781" w:rsidP="00CC1781">
            <w:pPr>
              <w:pStyle w:val="ListParagraph"/>
              <w:ind w:left="0"/>
              <w:rPr>
                <w:bCs/>
              </w:rPr>
            </w:pPr>
            <w:r>
              <w:rPr>
                <w:bCs/>
              </w:rPr>
              <w:t>Chọn dòng dữ liệu để thực hiện chức năng.</w:t>
            </w:r>
          </w:p>
        </w:tc>
      </w:tr>
      <w:tr w:rsidR="00CC1781" w14:paraId="6DC07200" w14:textId="77777777" w:rsidTr="00A427CF">
        <w:tc>
          <w:tcPr>
            <w:tcW w:w="577" w:type="dxa"/>
          </w:tcPr>
          <w:p w14:paraId="20D1C50C" w14:textId="77777777" w:rsidR="00CC1781" w:rsidRDefault="00CC1781" w:rsidP="00CC1781">
            <w:pPr>
              <w:pStyle w:val="ListParagraph"/>
              <w:ind w:left="0"/>
              <w:rPr>
                <w:b/>
                <w:bCs/>
              </w:rPr>
            </w:pPr>
            <w:r>
              <w:rPr>
                <w:b/>
                <w:bCs/>
              </w:rPr>
              <w:t>7</w:t>
            </w:r>
          </w:p>
        </w:tc>
        <w:tc>
          <w:tcPr>
            <w:tcW w:w="1552" w:type="dxa"/>
          </w:tcPr>
          <w:p w14:paraId="2A812B23" w14:textId="77777777" w:rsidR="00CC1781" w:rsidRPr="003665DE" w:rsidRDefault="00CC1781" w:rsidP="00CC1781">
            <w:pPr>
              <w:pStyle w:val="ListParagraph"/>
              <w:ind w:left="0"/>
              <w:rPr>
                <w:bCs/>
              </w:rPr>
            </w:pPr>
            <w:r>
              <w:rPr>
                <w:bCs/>
              </w:rPr>
              <w:t>btnSave</w:t>
            </w:r>
          </w:p>
        </w:tc>
        <w:tc>
          <w:tcPr>
            <w:tcW w:w="1405" w:type="dxa"/>
          </w:tcPr>
          <w:p w14:paraId="3860A605" w14:textId="77777777" w:rsidR="00CC1781" w:rsidRDefault="00CC1781" w:rsidP="00CC1781">
            <w:pPr>
              <w:pStyle w:val="ListParagraph"/>
              <w:ind w:left="0"/>
              <w:rPr>
                <w:bCs/>
              </w:rPr>
            </w:pPr>
            <w:r>
              <w:rPr>
                <w:bCs/>
              </w:rPr>
              <w:t>Button</w:t>
            </w:r>
          </w:p>
        </w:tc>
        <w:tc>
          <w:tcPr>
            <w:tcW w:w="3753" w:type="dxa"/>
          </w:tcPr>
          <w:p w14:paraId="6ECDF284" w14:textId="77777777" w:rsidR="00CC1781" w:rsidRDefault="00CC1781" w:rsidP="00CC1781">
            <w:pPr>
              <w:pStyle w:val="ListParagraph"/>
              <w:ind w:left="0"/>
              <w:rPr>
                <w:bCs/>
              </w:rPr>
            </w:pPr>
            <w:r>
              <w:rPr>
                <w:bCs/>
              </w:rPr>
              <w:t>Hoàn tất chức năng lựa chọn.</w:t>
            </w:r>
          </w:p>
        </w:tc>
        <w:tc>
          <w:tcPr>
            <w:tcW w:w="2116" w:type="dxa"/>
          </w:tcPr>
          <w:p w14:paraId="6DDDB6F3" w14:textId="77777777" w:rsidR="00CC1781" w:rsidRDefault="00CC1781" w:rsidP="00CC1781">
            <w:pPr>
              <w:pStyle w:val="ListParagraph"/>
              <w:ind w:left="0"/>
              <w:rPr>
                <w:bCs/>
              </w:rPr>
            </w:pPr>
          </w:p>
        </w:tc>
      </w:tr>
      <w:tr w:rsidR="00CC1781" w14:paraId="51213832" w14:textId="77777777" w:rsidTr="00A427CF">
        <w:tc>
          <w:tcPr>
            <w:tcW w:w="577" w:type="dxa"/>
          </w:tcPr>
          <w:p w14:paraId="0AE24F3B" w14:textId="77777777" w:rsidR="00CC1781" w:rsidRDefault="00CC1781" w:rsidP="00CC1781">
            <w:pPr>
              <w:pStyle w:val="ListParagraph"/>
              <w:ind w:left="0"/>
              <w:rPr>
                <w:b/>
                <w:bCs/>
              </w:rPr>
            </w:pPr>
            <w:r>
              <w:rPr>
                <w:b/>
                <w:bCs/>
              </w:rPr>
              <w:t>8</w:t>
            </w:r>
          </w:p>
        </w:tc>
        <w:tc>
          <w:tcPr>
            <w:tcW w:w="1552" w:type="dxa"/>
          </w:tcPr>
          <w:p w14:paraId="27064D32" w14:textId="77777777" w:rsidR="00CC1781" w:rsidRPr="003665DE" w:rsidRDefault="00CC1781" w:rsidP="00CC1781">
            <w:pPr>
              <w:pStyle w:val="ListParagraph"/>
              <w:ind w:left="0"/>
              <w:rPr>
                <w:bCs/>
              </w:rPr>
            </w:pPr>
            <w:r>
              <w:rPr>
                <w:bCs/>
              </w:rPr>
              <w:t>btnCancel</w:t>
            </w:r>
          </w:p>
        </w:tc>
        <w:tc>
          <w:tcPr>
            <w:tcW w:w="1405" w:type="dxa"/>
          </w:tcPr>
          <w:p w14:paraId="37CC4AEF" w14:textId="77777777" w:rsidR="00CC1781" w:rsidRDefault="00CC1781" w:rsidP="00CC1781">
            <w:pPr>
              <w:pStyle w:val="ListParagraph"/>
              <w:ind w:left="0"/>
              <w:rPr>
                <w:bCs/>
              </w:rPr>
            </w:pPr>
            <w:r>
              <w:rPr>
                <w:bCs/>
              </w:rPr>
              <w:t>Button</w:t>
            </w:r>
          </w:p>
        </w:tc>
        <w:tc>
          <w:tcPr>
            <w:tcW w:w="3753" w:type="dxa"/>
          </w:tcPr>
          <w:p w14:paraId="33638F83" w14:textId="77777777" w:rsidR="00CC1781" w:rsidRDefault="00CC1781" w:rsidP="00CC1781">
            <w:pPr>
              <w:pStyle w:val="ListParagraph"/>
              <w:ind w:left="0"/>
              <w:rPr>
                <w:bCs/>
              </w:rPr>
            </w:pPr>
            <w:r>
              <w:rPr>
                <w:bCs/>
              </w:rPr>
              <w:t>Hủy bỏ quá trình đang thực hiện.</w:t>
            </w:r>
          </w:p>
        </w:tc>
        <w:tc>
          <w:tcPr>
            <w:tcW w:w="2116" w:type="dxa"/>
          </w:tcPr>
          <w:p w14:paraId="0D856285" w14:textId="77777777" w:rsidR="00CC1781" w:rsidRDefault="00CC1781" w:rsidP="00CC1781">
            <w:pPr>
              <w:pStyle w:val="ListParagraph"/>
              <w:ind w:left="0"/>
              <w:rPr>
                <w:bCs/>
              </w:rPr>
            </w:pPr>
          </w:p>
        </w:tc>
      </w:tr>
      <w:tr w:rsidR="00CC1781" w14:paraId="05F12DFC" w14:textId="77777777" w:rsidTr="00A427CF">
        <w:tc>
          <w:tcPr>
            <w:tcW w:w="577" w:type="dxa"/>
          </w:tcPr>
          <w:p w14:paraId="0275B2A1" w14:textId="77777777" w:rsidR="00CC1781" w:rsidRDefault="00CC1781" w:rsidP="00CC1781">
            <w:pPr>
              <w:pStyle w:val="ListParagraph"/>
              <w:ind w:left="0"/>
              <w:rPr>
                <w:b/>
                <w:bCs/>
              </w:rPr>
            </w:pPr>
            <w:r>
              <w:rPr>
                <w:b/>
                <w:bCs/>
              </w:rPr>
              <w:t>9</w:t>
            </w:r>
          </w:p>
        </w:tc>
        <w:tc>
          <w:tcPr>
            <w:tcW w:w="1552" w:type="dxa"/>
          </w:tcPr>
          <w:p w14:paraId="78528381" w14:textId="77777777" w:rsidR="00CC1781" w:rsidRDefault="00CC1781" w:rsidP="00CC1781">
            <w:pPr>
              <w:pStyle w:val="ListParagraph"/>
              <w:ind w:left="0"/>
              <w:rPr>
                <w:bCs/>
              </w:rPr>
            </w:pPr>
            <w:r>
              <w:rPr>
                <w:bCs/>
              </w:rPr>
              <w:t>listView</w:t>
            </w:r>
          </w:p>
        </w:tc>
        <w:tc>
          <w:tcPr>
            <w:tcW w:w="1405" w:type="dxa"/>
          </w:tcPr>
          <w:p w14:paraId="108BF4D6" w14:textId="77777777" w:rsidR="00CC1781" w:rsidRDefault="00CC1781" w:rsidP="00CC1781">
            <w:pPr>
              <w:pStyle w:val="ListParagraph"/>
              <w:ind w:left="0"/>
              <w:rPr>
                <w:bCs/>
              </w:rPr>
            </w:pPr>
            <w:r>
              <w:rPr>
                <w:bCs/>
              </w:rPr>
              <w:t>ListView</w:t>
            </w:r>
          </w:p>
        </w:tc>
        <w:tc>
          <w:tcPr>
            <w:tcW w:w="3753" w:type="dxa"/>
          </w:tcPr>
          <w:p w14:paraId="643C81CB" w14:textId="77777777" w:rsidR="00CC1781" w:rsidRDefault="00CC1781" w:rsidP="00CC1781">
            <w:pPr>
              <w:pStyle w:val="ListParagraph"/>
              <w:ind w:left="0"/>
              <w:rPr>
                <w:bCs/>
              </w:rPr>
            </w:pPr>
            <w:r>
              <w:rPr>
                <w:bCs/>
              </w:rPr>
              <w:t>Hiển trị dữ liệu.</w:t>
            </w:r>
          </w:p>
        </w:tc>
        <w:tc>
          <w:tcPr>
            <w:tcW w:w="2116" w:type="dxa"/>
          </w:tcPr>
          <w:p w14:paraId="004C309A" w14:textId="77777777" w:rsidR="00CC1781" w:rsidRDefault="00CC1781" w:rsidP="00CC1781">
            <w:pPr>
              <w:pStyle w:val="ListParagraph"/>
              <w:ind w:left="0"/>
              <w:rPr>
                <w:bCs/>
              </w:rPr>
            </w:pPr>
          </w:p>
        </w:tc>
      </w:tr>
    </w:tbl>
    <w:p w14:paraId="107DCC35" w14:textId="77777777" w:rsidR="00CC1781" w:rsidRPr="004B72AC" w:rsidRDefault="00CC1781" w:rsidP="00CC1781">
      <w:pPr>
        <w:rPr>
          <w:b/>
        </w:rPr>
      </w:pPr>
    </w:p>
    <w:p w14:paraId="450FBCD2" w14:textId="77777777" w:rsidR="00CC1781" w:rsidRDefault="00CC1781" w:rsidP="00CC1781">
      <w:pPr>
        <w:rPr>
          <w:b/>
          <w:bCs/>
          <w:color w:val="FFFFFF" w:themeColor="background1"/>
        </w:rPr>
      </w:pPr>
      <w:r>
        <w:rPr>
          <w:b/>
          <w:bCs/>
          <w:color w:val="FFFFFF" w:themeColor="background1"/>
        </w:rPr>
        <w:br w:type="page"/>
      </w:r>
    </w:p>
    <w:p w14:paraId="07CB945B" w14:textId="77777777" w:rsidR="00CC1781" w:rsidRDefault="00CC1781" w:rsidP="00CC1781">
      <w:pPr>
        <w:rPr>
          <w:b/>
          <w:bCs/>
          <w:color w:val="FFFFFF" w:themeColor="background1"/>
        </w:rPr>
      </w:pPr>
    </w:p>
    <w:p w14:paraId="28070A94" w14:textId="04C0C648" w:rsidR="00CC1781" w:rsidRPr="00A427CF" w:rsidRDefault="00A427CF" w:rsidP="00A427CF">
      <w:pPr>
        <w:spacing w:after="160" w:line="259" w:lineRule="auto"/>
        <w:rPr>
          <w:b/>
          <w:u w:val="single"/>
        </w:rPr>
      </w:pPr>
      <w:r w:rsidRPr="00A427CF">
        <w:rPr>
          <w:b/>
          <w:u w:val="single"/>
        </w:rPr>
        <w:t>QUẢN LÍ BỆNH</w:t>
      </w:r>
    </w:p>
    <w:p w14:paraId="7F09620D"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3AA06CBB" w14:textId="77777777" w:rsidR="00CC1781" w:rsidRDefault="00CC1781" w:rsidP="00CC1781">
      <w:pPr>
        <w:jc w:val="center"/>
        <w:rPr>
          <w:b/>
          <w:bCs/>
        </w:rPr>
      </w:pPr>
      <w:r>
        <w:rPr>
          <w:b/>
          <w:bCs/>
          <w:noProof/>
        </w:rPr>
        <w:drawing>
          <wp:inline distT="0" distB="0" distL="0" distR="0" wp14:anchorId="41E2FA46" wp14:editId="3BA82380">
            <wp:extent cx="5734050" cy="312928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129280"/>
                    </a:xfrm>
                    <a:prstGeom prst="rect">
                      <a:avLst/>
                    </a:prstGeom>
                    <a:noFill/>
                    <a:ln>
                      <a:noFill/>
                    </a:ln>
                  </pic:spPr>
                </pic:pic>
              </a:graphicData>
            </a:graphic>
          </wp:inline>
        </w:drawing>
      </w:r>
    </w:p>
    <w:p w14:paraId="2621023C" w14:textId="77777777" w:rsidR="00A427CF" w:rsidRDefault="00A427CF" w:rsidP="00A427CF">
      <w:pPr>
        <w:pStyle w:val="Subtitle"/>
        <w:rPr>
          <w:b/>
          <w:bCs/>
          <w:color w:val="auto"/>
        </w:rPr>
      </w:pPr>
    </w:p>
    <w:p w14:paraId="71930CA5" w14:textId="089DBB24" w:rsidR="00A427CF" w:rsidRPr="00A427CF" w:rsidRDefault="00A427CF" w:rsidP="00A427CF">
      <w:pPr>
        <w:pStyle w:val="Subtitle"/>
        <w:ind w:firstLine="284"/>
        <w:rPr>
          <w:b/>
          <w:bCs/>
          <w:color w:val="auto"/>
        </w:rPr>
      </w:pPr>
      <w:r w:rsidRPr="00A427CF">
        <w:rPr>
          <w:b/>
          <w:bCs/>
          <w:color w:val="auto"/>
        </w:rPr>
        <w:t>THÀNH PHẦN</w:t>
      </w:r>
    </w:p>
    <w:tbl>
      <w:tblPr>
        <w:tblStyle w:val="TableGrid"/>
        <w:tblpPr w:leftFromText="180" w:rightFromText="180" w:vertAnchor="text" w:horzAnchor="margin" w:tblpXSpec="center" w:tblpY="411"/>
        <w:tblW w:w="8759" w:type="dxa"/>
        <w:tblLook w:val="04A0" w:firstRow="1" w:lastRow="0" w:firstColumn="1" w:lastColumn="0" w:noHBand="0" w:noVBand="1"/>
      </w:tblPr>
      <w:tblGrid>
        <w:gridCol w:w="577"/>
        <w:gridCol w:w="1369"/>
        <w:gridCol w:w="1440"/>
        <w:gridCol w:w="3229"/>
        <w:gridCol w:w="2144"/>
      </w:tblGrid>
      <w:tr w:rsidR="00CC1781" w14:paraId="2719804F" w14:textId="77777777" w:rsidTr="00CC1781">
        <w:tc>
          <w:tcPr>
            <w:tcW w:w="577" w:type="dxa"/>
          </w:tcPr>
          <w:p w14:paraId="139AE5F4" w14:textId="77777777" w:rsidR="00CC1781" w:rsidRDefault="00CC1781" w:rsidP="00CC1781">
            <w:pPr>
              <w:pStyle w:val="ListParagraph"/>
              <w:ind w:left="0"/>
              <w:rPr>
                <w:b/>
                <w:bCs/>
              </w:rPr>
            </w:pPr>
            <w:r>
              <w:rPr>
                <w:b/>
                <w:bCs/>
              </w:rPr>
              <w:t>STT</w:t>
            </w:r>
          </w:p>
        </w:tc>
        <w:tc>
          <w:tcPr>
            <w:tcW w:w="1369" w:type="dxa"/>
          </w:tcPr>
          <w:p w14:paraId="387476C4" w14:textId="77777777" w:rsidR="00CC1781" w:rsidRDefault="00CC1781" w:rsidP="00CC1781">
            <w:pPr>
              <w:pStyle w:val="ListParagraph"/>
              <w:ind w:left="0"/>
              <w:rPr>
                <w:b/>
                <w:bCs/>
              </w:rPr>
            </w:pPr>
            <w:r>
              <w:rPr>
                <w:b/>
                <w:bCs/>
              </w:rPr>
              <w:t>Tên control</w:t>
            </w:r>
          </w:p>
        </w:tc>
        <w:tc>
          <w:tcPr>
            <w:tcW w:w="1440" w:type="dxa"/>
          </w:tcPr>
          <w:p w14:paraId="66FD0EB9" w14:textId="77777777" w:rsidR="00CC1781" w:rsidRDefault="00CC1781" w:rsidP="00CC1781">
            <w:pPr>
              <w:pStyle w:val="ListParagraph"/>
              <w:ind w:left="0"/>
              <w:jc w:val="center"/>
              <w:rPr>
                <w:b/>
                <w:bCs/>
              </w:rPr>
            </w:pPr>
            <w:r>
              <w:rPr>
                <w:b/>
                <w:bCs/>
              </w:rPr>
              <w:t>Loại control</w:t>
            </w:r>
          </w:p>
        </w:tc>
        <w:tc>
          <w:tcPr>
            <w:tcW w:w="3229" w:type="dxa"/>
          </w:tcPr>
          <w:p w14:paraId="152AC107" w14:textId="77777777" w:rsidR="00CC1781" w:rsidRDefault="00CC1781" w:rsidP="00CC1781">
            <w:pPr>
              <w:pStyle w:val="ListParagraph"/>
              <w:ind w:left="0"/>
              <w:jc w:val="center"/>
              <w:rPr>
                <w:b/>
                <w:bCs/>
              </w:rPr>
            </w:pPr>
            <w:r>
              <w:rPr>
                <w:b/>
                <w:bCs/>
              </w:rPr>
              <w:t>Chức năng</w:t>
            </w:r>
          </w:p>
        </w:tc>
        <w:tc>
          <w:tcPr>
            <w:tcW w:w="2144" w:type="dxa"/>
          </w:tcPr>
          <w:p w14:paraId="243BD9A6" w14:textId="77777777" w:rsidR="00CC1781" w:rsidRDefault="00CC1781" w:rsidP="00CC1781">
            <w:pPr>
              <w:pStyle w:val="ListParagraph"/>
              <w:ind w:left="0"/>
              <w:jc w:val="center"/>
              <w:rPr>
                <w:b/>
                <w:bCs/>
              </w:rPr>
            </w:pPr>
            <w:r>
              <w:rPr>
                <w:b/>
                <w:bCs/>
              </w:rPr>
              <w:t>Ghi chú</w:t>
            </w:r>
          </w:p>
        </w:tc>
      </w:tr>
      <w:tr w:rsidR="00CC1781" w14:paraId="69CC7446" w14:textId="77777777" w:rsidTr="00CC1781">
        <w:tc>
          <w:tcPr>
            <w:tcW w:w="577" w:type="dxa"/>
          </w:tcPr>
          <w:p w14:paraId="185C29B9" w14:textId="77777777" w:rsidR="00CC1781" w:rsidRDefault="00CC1781" w:rsidP="00CC1781">
            <w:pPr>
              <w:pStyle w:val="ListParagraph"/>
              <w:ind w:left="0"/>
              <w:rPr>
                <w:b/>
                <w:bCs/>
              </w:rPr>
            </w:pPr>
            <w:r>
              <w:rPr>
                <w:b/>
                <w:bCs/>
              </w:rPr>
              <w:t>1</w:t>
            </w:r>
          </w:p>
        </w:tc>
        <w:tc>
          <w:tcPr>
            <w:tcW w:w="1369" w:type="dxa"/>
          </w:tcPr>
          <w:p w14:paraId="22B95B93" w14:textId="77777777" w:rsidR="00CC1781" w:rsidRPr="00A9316E" w:rsidRDefault="00CC1781" w:rsidP="00CC1781">
            <w:pPr>
              <w:pStyle w:val="ListParagraph"/>
              <w:ind w:left="0"/>
              <w:rPr>
                <w:bCs/>
              </w:rPr>
            </w:pPr>
            <w:r>
              <w:rPr>
                <w:bCs/>
              </w:rPr>
              <w:t>nameTxt</w:t>
            </w:r>
          </w:p>
        </w:tc>
        <w:tc>
          <w:tcPr>
            <w:tcW w:w="1440" w:type="dxa"/>
          </w:tcPr>
          <w:p w14:paraId="3BFAE72D" w14:textId="77777777" w:rsidR="00CC1781" w:rsidRPr="00A9316E" w:rsidRDefault="00CC1781" w:rsidP="00CC1781">
            <w:pPr>
              <w:pStyle w:val="ListParagraph"/>
              <w:ind w:left="0"/>
              <w:rPr>
                <w:bCs/>
              </w:rPr>
            </w:pPr>
            <w:r>
              <w:rPr>
                <w:bCs/>
              </w:rPr>
              <w:t>TextBox</w:t>
            </w:r>
          </w:p>
        </w:tc>
        <w:tc>
          <w:tcPr>
            <w:tcW w:w="3229" w:type="dxa"/>
          </w:tcPr>
          <w:p w14:paraId="23837BD9" w14:textId="77777777" w:rsidR="00CC1781" w:rsidRPr="00A61A7F" w:rsidRDefault="00CC1781" w:rsidP="00CC1781">
            <w:pPr>
              <w:pStyle w:val="ListParagraph"/>
              <w:ind w:left="0"/>
              <w:rPr>
                <w:bCs/>
              </w:rPr>
            </w:pPr>
            <w:r>
              <w:rPr>
                <w:bCs/>
              </w:rPr>
              <w:t>Nhập tên bệnh.</w:t>
            </w:r>
          </w:p>
        </w:tc>
        <w:tc>
          <w:tcPr>
            <w:tcW w:w="2144" w:type="dxa"/>
          </w:tcPr>
          <w:p w14:paraId="0632E6CA" w14:textId="77777777" w:rsidR="00CC1781" w:rsidRPr="00214E7C" w:rsidRDefault="00CC1781" w:rsidP="00CC1781">
            <w:pPr>
              <w:pStyle w:val="ListParagraph"/>
              <w:ind w:left="0"/>
              <w:rPr>
                <w:bCs/>
              </w:rPr>
            </w:pPr>
            <w:r>
              <w:rPr>
                <w:bCs/>
              </w:rPr>
              <w:t>Auto-Complete.</w:t>
            </w:r>
          </w:p>
        </w:tc>
      </w:tr>
      <w:tr w:rsidR="00CC1781" w14:paraId="5293AD4B" w14:textId="77777777" w:rsidTr="00CC1781">
        <w:tc>
          <w:tcPr>
            <w:tcW w:w="577" w:type="dxa"/>
          </w:tcPr>
          <w:p w14:paraId="639597AA" w14:textId="77777777" w:rsidR="00CC1781" w:rsidRDefault="00CC1781" w:rsidP="00CC1781">
            <w:pPr>
              <w:pStyle w:val="ListParagraph"/>
              <w:ind w:left="0"/>
              <w:rPr>
                <w:b/>
                <w:bCs/>
              </w:rPr>
            </w:pPr>
            <w:r>
              <w:rPr>
                <w:b/>
                <w:bCs/>
              </w:rPr>
              <w:t>2</w:t>
            </w:r>
          </w:p>
        </w:tc>
        <w:tc>
          <w:tcPr>
            <w:tcW w:w="1369" w:type="dxa"/>
          </w:tcPr>
          <w:p w14:paraId="7CE846B8" w14:textId="77777777" w:rsidR="00CC1781" w:rsidRPr="006E24ED" w:rsidRDefault="00CC1781" w:rsidP="00CC1781">
            <w:pPr>
              <w:pStyle w:val="ListParagraph"/>
              <w:ind w:left="0"/>
              <w:rPr>
                <w:bCs/>
              </w:rPr>
            </w:pPr>
            <w:r>
              <w:rPr>
                <w:bCs/>
              </w:rPr>
              <w:t>symTxt</w:t>
            </w:r>
          </w:p>
        </w:tc>
        <w:tc>
          <w:tcPr>
            <w:tcW w:w="1440" w:type="dxa"/>
          </w:tcPr>
          <w:p w14:paraId="75EE0B9C" w14:textId="77777777" w:rsidR="00CC1781" w:rsidRPr="001B2B58" w:rsidRDefault="00CC1781" w:rsidP="00CC1781">
            <w:pPr>
              <w:pStyle w:val="ListParagraph"/>
              <w:ind w:left="0"/>
              <w:rPr>
                <w:bCs/>
              </w:rPr>
            </w:pPr>
            <w:r>
              <w:rPr>
                <w:bCs/>
              </w:rPr>
              <w:t>TextBox</w:t>
            </w:r>
          </w:p>
        </w:tc>
        <w:tc>
          <w:tcPr>
            <w:tcW w:w="3229" w:type="dxa"/>
          </w:tcPr>
          <w:p w14:paraId="484048CC" w14:textId="77777777" w:rsidR="00CC1781" w:rsidRPr="006C4305" w:rsidRDefault="00CC1781" w:rsidP="00CC1781">
            <w:pPr>
              <w:pStyle w:val="ListParagraph"/>
              <w:ind w:left="0"/>
              <w:rPr>
                <w:bCs/>
              </w:rPr>
            </w:pPr>
            <w:r>
              <w:rPr>
                <w:bCs/>
              </w:rPr>
              <w:t>Nhập dấu hiếu bệnh.</w:t>
            </w:r>
          </w:p>
        </w:tc>
        <w:tc>
          <w:tcPr>
            <w:tcW w:w="2144" w:type="dxa"/>
          </w:tcPr>
          <w:p w14:paraId="65358DF4" w14:textId="77777777" w:rsidR="00CC1781" w:rsidRPr="006C4305" w:rsidRDefault="00CC1781" w:rsidP="00CC1781">
            <w:pPr>
              <w:pStyle w:val="ListParagraph"/>
              <w:ind w:left="0"/>
              <w:rPr>
                <w:bCs/>
              </w:rPr>
            </w:pPr>
          </w:p>
        </w:tc>
      </w:tr>
      <w:tr w:rsidR="00CC1781" w14:paraId="0DE08D42" w14:textId="77777777" w:rsidTr="00CC1781">
        <w:tc>
          <w:tcPr>
            <w:tcW w:w="577" w:type="dxa"/>
          </w:tcPr>
          <w:p w14:paraId="066C066B" w14:textId="77777777" w:rsidR="00CC1781" w:rsidRDefault="00CC1781" w:rsidP="00CC1781">
            <w:pPr>
              <w:pStyle w:val="ListParagraph"/>
              <w:ind w:left="0"/>
              <w:rPr>
                <w:b/>
                <w:bCs/>
              </w:rPr>
            </w:pPr>
            <w:r>
              <w:rPr>
                <w:b/>
                <w:bCs/>
              </w:rPr>
              <w:t>3</w:t>
            </w:r>
          </w:p>
        </w:tc>
        <w:tc>
          <w:tcPr>
            <w:tcW w:w="1369" w:type="dxa"/>
          </w:tcPr>
          <w:p w14:paraId="793EE71F" w14:textId="77777777" w:rsidR="00CC1781" w:rsidRPr="003665DE" w:rsidRDefault="00CC1781" w:rsidP="00CC1781">
            <w:pPr>
              <w:pStyle w:val="ListParagraph"/>
              <w:ind w:left="0"/>
              <w:rPr>
                <w:bCs/>
              </w:rPr>
            </w:pPr>
            <w:r>
              <w:rPr>
                <w:bCs/>
              </w:rPr>
              <w:t>btnAdd</w:t>
            </w:r>
          </w:p>
        </w:tc>
        <w:tc>
          <w:tcPr>
            <w:tcW w:w="1440" w:type="dxa"/>
          </w:tcPr>
          <w:p w14:paraId="7D358F90" w14:textId="77777777" w:rsidR="00CC1781" w:rsidRDefault="00CC1781" w:rsidP="00CC1781">
            <w:pPr>
              <w:pStyle w:val="ListParagraph"/>
              <w:ind w:left="0"/>
              <w:rPr>
                <w:bCs/>
              </w:rPr>
            </w:pPr>
            <w:r>
              <w:rPr>
                <w:bCs/>
              </w:rPr>
              <w:t>Button</w:t>
            </w:r>
          </w:p>
        </w:tc>
        <w:tc>
          <w:tcPr>
            <w:tcW w:w="3229" w:type="dxa"/>
          </w:tcPr>
          <w:p w14:paraId="0AD17888" w14:textId="77777777" w:rsidR="00CC1781" w:rsidRDefault="00CC1781" w:rsidP="00CC1781">
            <w:pPr>
              <w:pStyle w:val="ListParagraph"/>
              <w:ind w:left="0"/>
              <w:rPr>
                <w:bCs/>
              </w:rPr>
            </w:pPr>
            <w:r>
              <w:rPr>
                <w:bCs/>
              </w:rPr>
              <w:t>Thêm dữ liệu vào dataGridView.</w:t>
            </w:r>
          </w:p>
        </w:tc>
        <w:tc>
          <w:tcPr>
            <w:tcW w:w="2144" w:type="dxa"/>
          </w:tcPr>
          <w:p w14:paraId="2109BE91" w14:textId="77777777" w:rsidR="00CC1781" w:rsidRDefault="00CC1781" w:rsidP="00CC1781">
            <w:pPr>
              <w:pStyle w:val="ListParagraph"/>
              <w:ind w:left="0"/>
              <w:rPr>
                <w:bCs/>
              </w:rPr>
            </w:pPr>
          </w:p>
        </w:tc>
      </w:tr>
      <w:tr w:rsidR="00CC1781" w14:paraId="618883CC" w14:textId="77777777" w:rsidTr="00CC1781">
        <w:tc>
          <w:tcPr>
            <w:tcW w:w="577" w:type="dxa"/>
          </w:tcPr>
          <w:p w14:paraId="7A97C283" w14:textId="77777777" w:rsidR="00CC1781" w:rsidRDefault="00CC1781" w:rsidP="00CC1781">
            <w:pPr>
              <w:pStyle w:val="ListParagraph"/>
              <w:ind w:left="0"/>
              <w:rPr>
                <w:b/>
                <w:bCs/>
              </w:rPr>
            </w:pPr>
            <w:r>
              <w:rPr>
                <w:b/>
                <w:bCs/>
              </w:rPr>
              <w:t>4</w:t>
            </w:r>
          </w:p>
        </w:tc>
        <w:tc>
          <w:tcPr>
            <w:tcW w:w="1369" w:type="dxa"/>
          </w:tcPr>
          <w:p w14:paraId="2B0E1BDE" w14:textId="77777777" w:rsidR="00CC1781" w:rsidRPr="003665DE" w:rsidRDefault="00CC1781" w:rsidP="00CC1781">
            <w:pPr>
              <w:pStyle w:val="ListParagraph"/>
              <w:ind w:left="0"/>
              <w:rPr>
                <w:bCs/>
              </w:rPr>
            </w:pPr>
            <w:r>
              <w:rPr>
                <w:bCs/>
              </w:rPr>
              <w:t>btnDelete</w:t>
            </w:r>
          </w:p>
        </w:tc>
        <w:tc>
          <w:tcPr>
            <w:tcW w:w="1440" w:type="dxa"/>
          </w:tcPr>
          <w:p w14:paraId="574FEC4A" w14:textId="77777777" w:rsidR="00CC1781" w:rsidRDefault="00CC1781" w:rsidP="00CC1781">
            <w:pPr>
              <w:pStyle w:val="ListParagraph"/>
              <w:ind w:left="0"/>
              <w:rPr>
                <w:bCs/>
              </w:rPr>
            </w:pPr>
            <w:r>
              <w:rPr>
                <w:bCs/>
              </w:rPr>
              <w:t>Button</w:t>
            </w:r>
          </w:p>
        </w:tc>
        <w:tc>
          <w:tcPr>
            <w:tcW w:w="3229" w:type="dxa"/>
          </w:tcPr>
          <w:p w14:paraId="3028A827" w14:textId="77777777" w:rsidR="00CC1781" w:rsidRDefault="00CC1781" w:rsidP="00CC1781">
            <w:pPr>
              <w:pStyle w:val="ListParagraph"/>
              <w:ind w:left="0"/>
              <w:rPr>
                <w:bCs/>
              </w:rPr>
            </w:pPr>
            <w:r>
              <w:rPr>
                <w:bCs/>
              </w:rPr>
              <w:t>Xóa dữ liệu trong GridView.</w:t>
            </w:r>
          </w:p>
        </w:tc>
        <w:tc>
          <w:tcPr>
            <w:tcW w:w="2144" w:type="dxa"/>
          </w:tcPr>
          <w:p w14:paraId="22C7AEC5" w14:textId="77777777" w:rsidR="00CC1781" w:rsidRDefault="00CC1781" w:rsidP="00CC1781">
            <w:pPr>
              <w:pStyle w:val="ListParagraph"/>
              <w:ind w:left="0"/>
              <w:rPr>
                <w:bCs/>
              </w:rPr>
            </w:pPr>
            <w:r>
              <w:rPr>
                <w:bCs/>
              </w:rPr>
              <w:t>Chọn dòng dữ liệu để xóa, nếu không sẽ báo lỗi. Mặt khác, dữ liệu trong GridView là rỗng cũng sẽ báo lỗi.</w:t>
            </w:r>
          </w:p>
        </w:tc>
      </w:tr>
      <w:tr w:rsidR="00CC1781" w14:paraId="2E89BB1B" w14:textId="77777777" w:rsidTr="00CC1781">
        <w:tc>
          <w:tcPr>
            <w:tcW w:w="577" w:type="dxa"/>
          </w:tcPr>
          <w:p w14:paraId="4D3506D8" w14:textId="77777777" w:rsidR="00CC1781" w:rsidRDefault="00CC1781" w:rsidP="00CC1781">
            <w:pPr>
              <w:pStyle w:val="ListParagraph"/>
              <w:ind w:left="0"/>
              <w:rPr>
                <w:b/>
                <w:bCs/>
              </w:rPr>
            </w:pPr>
            <w:r>
              <w:rPr>
                <w:b/>
                <w:bCs/>
              </w:rPr>
              <w:t>5</w:t>
            </w:r>
          </w:p>
        </w:tc>
        <w:tc>
          <w:tcPr>
            <w:tcW w:w="1369" w:type="dxa"/>
          </w:tcPr>
          <w:p w14:paraId="06546F3A" w14:textId="77777777" w:rsidR="00CC1781" w:rsidRPr="003665DE" w:rsidRDefault="00CC1781" w:rsidP="00CC1781">
            <w:pPr>
              <w:pStyle w:val="ListParagraph"/>
              <w:ind w:left="0"/>
              <w:rPr>
                <w:bCs/>
              </w:rPr>
            </w:pPr>
            <w:r>
              <w:rPr>
                <w:bCs/>
              </w:rPr>
              <w:t>btnUpdate</w:t>
            </w:r>
          </w:p>
        </w:tc>
        <w:tc>
          <w:tcPr>
            <w:tcW w:w="1440" w:type="dxa"/>
          </w:tcPr>
          <w:p w14:paraId="703BC6FB" w14:textId="77777777" w:rsidR="00CC1781" w:rsidRDefault="00CC1781" w:rsidP="00CC1781">
            <w:pPr>
              <w:pStyle w:val="ListParagraph"/>
              <w:ind w:left="0"/>
              <w:rPr>
                <w:bCs/>
              </w:rPr>
            </w:pPr>
            <w:r>
              <w:rPr>
                <w:bCs/>
              </w:rPr>
              <w:t>Button</w:t>
            </w:r>
          </w:p>
        </w:tc>
        <w:tc>
          <w:tcPr>
            <w:tcW w:w="3229" w:type="dxa"/>
          </w:tcPr>
          <w:p w14:paraId="404D6CE4" w14:textId="77777777" w:rsidR="00CC1781" w:rsidRDefault="00CC1781" w:rsidP="00CC1781">
            <w:pPr>
              <w:pStyle w:val="ListParagraph"/>
              <w:ind w:left="0"/>
              <w:rPr>
                <w:bCs/>
              </w:rPr>
            </w:pPr>
            <w:r>
              <w:rPr>
                <w:bCs/>
              </w:rPr>
              <w:t>Cập nhập thông tin bệnh.</w:t>
            </w:r>
          </w:p>
        </w:tc>
        <w:tc>
          <w:tcPr>
            <w:tcW w:w="2144" w:type="dxa"/>
          </w:tcPr>
          <w:p w14:paraId="75573B45" w14:textId="77777777" w:rsidR="00CC1781" w:rsidRDefault="00CC1781" w:rsidP="00CC1781">
            <w:pPr>
              <w:pStyle w:val="ListParagraph"/>
              <w:ind w:left="0"/>
              <w:rPr>
                <w:bCs/>
              </w:rPr>
            </w:pPr>
            <w:r>
              <w:rPr>
                <w:bCs/>
              </w:rPr>
              <w:t>Chọn dòng dữ liệu để thực hiện chức năng.</w:t>
            </w:r>
          </w:p>
        </w:tc>
      </w:tr>
      <w:tr w:rsidR="00CC1781" w14:paraId="1A8F83EF" w14:textId="77777777" w:rsidTr="00CC1781">
        <w:tc>
          <w:tcPr>
            <w:tcW w:w="577" w:type="dxa"/>
          </w:tcPr>
          <w:p w14:paraId="74DBCA28" w14:textId="77777777" w:rsidR="00CC1781" w:rsidRDefault="00CC1781" w:rsidP="00CC1781">
            <w:pPr>
              <w:pStyle w:val="ListParagraph"/>
              <w:ind w:left="0"/>
              <w:rPr>
                <w:b/>
                <w:bCs/>
              </w:rPr>
            </w:pPr>
            <w:r>
              <w:rPr>
                <w:b/>
                <w:bCs/>
              </w:rPr>
              <w:t>6</w:t>
            </w:r>
          </w:p>
        </w:tc>
        <w:tc>
          <w:tcPr>
            <w:tcW w:w="1369" w:type="dxa"/>
          </w:tcPr>
          <w:p w14:paraId="2EE74815" w14:textId="77777777" w:rsidR="00CC1781" w:rsidRPr="003665DE" w:rsidRDefault="00CC1781" w:rsidP="00CC1781">
            <w:pPr>
              <w:pStyle w:val="ListParagraph"/>
              <w:ind w:left="0"/>
              <w:rPr>
                <w:bCs/>
              </w:rPr>
            </w:pPr>
            <w:r>
              <w:rPr>
                <w:bCs/>
              </w:rPr>
              <w:t>btnSave</w:t>
            </w:r>
          </w:p>
        </w:tc>
        <w:tc>
          <w:tcPr>
            <w:tcW w:w="1440" w:type="dxa"/>
          </w:tcPr>
          <w:p w14:paraId="79C528AA" w14:textId="77777777" w:rsidR="00CC1781" w:rsidRDefault="00CC1781" w:rsidP="00CC1781">
            <w:pPr>
              <w:pStyle w:val="ListParagraph"/>
              <w:ind w:left="0"/>
              <w:rPr>
                <w:bCs/>
              </w:rPr>
            </w:pPr>
            <w:r>
              <w:rPr>
                <w:bCs/>
              </w:rPr>
              <w:t>Button</w:t>
            </w:r>
          </w:p>
        </w:tc>
        <w:tc>
          <w:tcPr>
            <w:tcW w:w="3229" w:type="dxa"/>
          </w:tcPr>
          <w:p w14:paraId="1BB5F633" w14:textId="77777777" w:rsidR="00CC1781" w:rsidRDefault="00CC1781" w:rsidP="00CC1781">
            <w:pPr>
              <w:pStyle w:val="ListParagraph"/>
              <w:ind w:left="0"/>
              <w:rPr>
                <w:bCs/>
              </w:rPr>
            </w:pPr>
            <w:r>
              <w:rPr>
                <w:bCs/>
              </w:rPr>
              <w:t>Hoàn tất chức năng lựa chọn.</w:t>
            </w:r>
          </w:p>
        </w:tc>
        <w:tc>
          <w:tcPr>
            <w:tcW w:w="2144" w:type="dxa"/>
          </w:tcPr>
          <w:p w14:paraId="2EB2C07F" w14:textId="77777777" w:rsidR="00CC1781" w:rsidRDefault="00CC1781" w:rsidP="00CC1781">
            <w:pPr>
              <w:pStyle w:val="ListParagraph"/>
              <w:ind w:left="0"/>
              <w:rPr>
                <w:bCs/>
              </w:rPr>
            </w:pPr>
          </w:p>
        </w:tc>
      </w:tr>
      <w:tr w:rsidR="00CC1781" w14:paraId="0AD5FBBA" w14:textId="77777777" w:rsidTr="00CC1781">
        <w:tc>
          <w:tcPr>
            <w:tcW w:w="577" w:type="dxa"/>
          </w:tcPr>
          <w:p w14:paraId="0EC5195B" w14:textId="77777777" w:rsidR="00CC1781" w:rsidRDefault="00CC1781" w:rsidP="00CC1781">
            <w:pPr>
              <w:pStyle w:val="ListParagraph"/>
              <w:ind w:left="0"/>
              <w:rPr>
                <w:b/>
                <w:bCs/>
              </w:rPr>
            </w:pPr>
            <w:r>
              <w:rPr>
                <w:b/>
                <w:bCs/>
              </w:rPr>
              <w:t>7</w:t>
            </w:r>
          </w:p>
        </w:tc>
        <w:tc>
          <w:tcPr>
            <w:tcW w:w="1369" w:type="dxa"/>
          </w:tcPr>
          <w:p w14:paraId="3A6A6E02" w14:textId="77777777" w:rsidR="00CC1781" w:rsidRPr="003665DE" w:rsidRDefault="00CC1781" w:rsidP="00CC1781">
            <w:pPr>
              <w:pStyle w:val="ListParagraph"/>
              <w:ind w:left="0"/>
              <w:rPr>
                <w:bCs/>
              </w:rPr>
            </w:pPr>
            <w:r>
              <w:rPr>
                <w:bCs/>
              </w:rPr>
              <w:t>btnCancel</w:t>
            </w:r>
          </w:p>
        </w:tc>
        <w:tc>
          <w:tcPr>
            <w:tcW w:w="1440" w:type="dxa"/>
          </w:tcPr>
          <w:p w14:paraId="200B142D" w14:textId="77777777" w:rsidR="00CC1781" w:rsidRDefault="00CC1781" w:rsidP="00CC1781">
            <w:pPr>
              <w:pStyle w:val="ListParagraph"/>
              <w:ind w:left="0"/>
              <w:rPr>
                <w:bCs/>
              </w:rPr>
            </w:pPr>
            <w:r>
              <w:rPr>
                <w:bCs/>
              </w:rPr>
              <w:t>Button</w:t>
            </w:r>
          </w:p>
        </w:tc>
        <w:tc>
          <w:tcPr>
            <w:tcW w:w="3229" w:type="dxa"/>
          </w:tcPr>
          <w:p w14:paraId="6411C6D5" w14:textId="77777777" w:rsidR="00CC1781" w:rsidRDefault="00CC1781" w:rsidP="00CC1781">
            <w:pPr>
              <w:pStyle w:val="ListParagraph"/>
              <w:ind w:left="0"/>
              <w:rPr>
                <w:bCs/>
              </w:rPr>
            </w:pPr>
            <w:r>
              <w:rPr>
                <w:bCs/>
              </w:rPr>
              <w:t>Hủy bỏ quá trình đang thực hiện.</w:t>
            </w:r>
          </w:p>
        </w:tc>
        <w:tc>
          <w:tcPr>
            <w:tcW w:w="2144" w:type="dxa"/>
          </w:tcPr>
          <w:p w14:paraId="1905B3F8" w14:textId="77777777" w:rsidR="00CC1781" w:rsidRDefault="00CC1781" w:rsidP="00CC1781">
            <w:pPr>
              <w:pStyle w:val="ListParagraph"/>
              <w:ind w:left="0"/>
              <w:rPr>
                <w:bCs/>
              </w:rPr>
            </w:pPr>
          </w:p>
        </w:tc>
      </w:tr>
      <w:tr w:rsidR="00CC1781" w14:paraId="2C52EA3B" w14:textId="77777777" w:rsidTr="00CC1781">
        <w:tc>
          <w:tcPr>
            <w:tcW w:w="577" w:type="dxa"/>
          </w:tcPr>
          <w:p w14:paraId="4E26BEC0" w14:textId="77777777" w:rsidR="00CC1781" w:rsidRDefault="00CC1781" w:rsidP="00CC1781">
            <w:pPr>
              <w:pStyle w:val="ListParagraph"/>
              <w:ind w:left="0"/>
              <w:rPr>
                <w:b/>
                <w:bCs/>
              </w:rPr>
            </w:pPr>
            <w:r>
              <w:rPr>
                <w:b/>
                <w:bCs/>
              </w:rPr>
              <w:t>8</w:t>
            </w:r>
          </w:p>
        </w:tc>
        <w:tc>
          <w:tcPr>
            <w:tcW w:w="1369" w:type="dxa"/>
          </w:tcPr>
          <w:p w14:paraId="3F709DB9" w14:textId="77777777" w:rsidR="00CC1781" w:rsidRDefault="00CC1781" w:rsidP="00CC1781">
            <w:pPr>
              <w:pStyle w:val="ListParagraph"/>
              <w:ind w:left="0"/>
              <w:rPr>
                <w:bCs/>
              </w:rPr>
            </w:pPr>
            <w:r>
              <w:rPr>
                <w:bCs/>
              </w:rPr>
              <w:t>listView</w:t>
            </w:r>
          </w:p>
        </w:tc>
        <w:tc>
          <w:tcPr>
            <w:tcW w:w="1440" w:type="dxa"/>
          </w:tcPr>
          <w:p w14:paraId="5E5F911B" w14:textId="77777777" w:rsidR="00CC1781" w:rsidRDefault="00CC1781" w:rsidP="00CC1781">
            <w:pPr>
              <w:pStyle w:val="ListParagraph"/>
              <w:ind w:left="0"/>
              <w:rPr>
                <w:bCs/>
              </w:rPr>
            </w:pPr>
            <w:r>
              <w:rPr>
                <w:bCs/>
              </w:rPr>
              <w:t>ListView</w:t>
            </w:r>
          </w:p>
        </w:tc>
        <w:tc>
          <w:tcPr>
            <w:tcW w:w="3229" w:type="dxa"/>
          </w:tcPr>
          <w:p w14:paraId="134E9CEA" w14:textId="77777777" w:rsidR="00CC1781" w:rsidRDefault="00CC1781" w:rsidP="00CC1781">
            <w:pPr>
              <w:pStyle w:val="ListParagraph"/>
              <w:ind w:left="0"/>
              <w:rPr>
                <w:bCs/>
              </w:rPr>
            </w:pPr>
            <w:r>
              <w:rPr>
                <w:bCs/>
              </w:rPr>
              <w:t>Hiển trị dữ liệu.</w:t>
            </w:r>
          </w:p>
        </w:tc>
        <w:tc>
          <w:tcPr>
            <w:tcW w:w="2144" w:type="dxa"/>
          </w:tcPr>
          <w:p w14:paraId="49E68A42" w14:textId="77777777" w:rsidR="00CC1781" w:rsidRDefault="00CC1781" w:rsidP="00CC1781">
            <w:pPr>
              <w:pStyle w:val="ListParagraph"/>
              <w:ind w:left="0"/>
              <w:rPr>
                <w:bCs/>
              </w:rPr>
            </w:pPr>
          </w:p>
        </w:tc>
      </w:tr>
    </w:tbl>
    <w:p w14:paraId="03F0B4A0" w14:textId="77777777" w:rsidR="00CC1781" w:rsidRPr="00E97270" w:rsidRDefault="00CC1781" w:rsidP="00CC1781">
      <w:pPr>
        <w:rPr>
          <w:b/>
          <w:bCs/>
        </w:rPr>
      </w:pPr>
    </w:p>
    <w:p w14:paraId="02596EDF" w14:textId="385E2F39" w:rsidR="00CC1781" w:rsidRPr="00A01C26" w:rsidRDefault="00CC1781" w:rsidP="00A427CF">
      <w:pPr>
        <w:rPr>
          <w:u w:val="single"/>
        </w:rPr>
      </w:pPr>
      <w:r>
        <w:br w:type="page"/>
      </w:r>
      <w:r w:rsidR="00A427CF" w:rsidRPr="00A01C26">
        <w:rPr>
          <w:b/>
          <w:bCs/>
          <w:u w:val="single"/>
        </w:rPr>
        <w:lastRenderedPageBreak/>
        <w:t>THIẾT ĐẶT GIÁ TIỀN KHÁM BỆNH</w:t>
      </w:r>
    </w:p>
    <w:p w14:paraId="7BE07675" w14:textId="77777777" w:rsidR="00A427CF" w:rsidRPr="00A427CF" w:rsidRDefault="00A427CF" w:rsidP="00A427CF">
      <w:pPr>
        <w:pStyle w:val="Subtitle"/>
        <w:spacing w:line="360" w:lineRule="auto"/>
        <w:ind w:firstLine="284"/>
        <w:rPr>
          <w:b/>
          <w:bCs/>
          <w:color w:val="auto"/>
        </w:rPr>
      </w:pPr>
      <w:r w:rsidRPr="00A427CF">
        <w:rPr>
          <w:rStyle w:val="Strong"/>
          <w:color w:val="auto"/>
        </w:rPr>
        <w:t>GIAO DIỆN</w:t>
      </w:r>
    </w:p>
    <w:p w14:paraId="4306F97E" w14:textId="77777777" w:rsidR="00CC1781" w:rsidRDefault="00CC1781" w:rsidP="00CC1781">
      <w:pPr>
        <w:jc w:val="center"/>
      </w:pPr>
      <w:r>
        <w:rPr>
          <w:noProof/>
        </w:rPr>
        <w:drawing>
          <wp:inline distT="0" distB="0" distL="0" distR="0" wp14:anchorId="3C66B7B2" wp14:editId="4BA20B78">
            <wp:extent cx="2595880" cy="11811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5880" cy="1181100"/>
                    </a:xfrm>
                    <a:prstGeom prst="rect">
                      <a:avLst/>
                    </a:prstGeom>
                    <a:noFill/>
                    <a:ln>
                      <a:noFill/>
                    </a:ln>
                  </pic:spPr>
                </pic:pic>
              </a:graphicData>
            </a:graphic>
          </wp:inline>
        </w:drawing>
      </w:r>
    </w:p>
    <w:p w14:paraId="7D9E2020" w14:textId="77777777" w:rsidR="00CC1781" w:rsidRDefault="00CC1781" w:rsidP="00CC1781">
      <w:pPr>
        <w:jc w:val="center"/>
      </w:pPr>
    </w:p>
    <w:p w14:paraId="4452C3A1" w14:textId="63726739" w:rsidR="00A427CF" w:rsidRPr="00A427CF" w:rsidRDefault="00A427CF" w:rsidP="00A427CF">
      <w:pPr>
        <w:pStyle w:val="Subtitle"/>
        <w:ind w:firstLine="284"/>
        <w:rPr>
          <w:b/>
          <w:bCs/>
          <w:color w:val="auto"/>
        </w:rPr>
      </w:pPr>
      <w:r w:rsidRPr="00A427CF">
        <w:rPr>
          <w:b/>
          <w:bCs/>
          <w:color w:val="auto"/>
        </w:rPr>
        <w:t>THÀNH PHẦ</w:t>
      </w:r>
      <w:r>
        <w:rPr>
          <w:b/>
          <w:bCs/>
          <w:color w:val="auto"/>
        </w:rPr>
        <w:t>N</w:t>
      </w:r>
    </w:p>
    <w:tbl>
      <w:tblPr>
        <w:tblStyle w:val="TableGrid"/>
        <w:tblpPr w:leftFromText="180" w:rightFromText="180" w:vertAnchor="text" w:horzAnchor="margin" w:tblpXSpec="center" w:tblpY="411"/>
        <w:tblW w:w="8406" w:type="dxa"/>
        <w:tblLook w:val="04A0" w:firstRow="1" w:lastRow="0" w:firstColumn="1" w:lastColumn="0" w:noHBand="0" w:noVBand="1"/>
      </w:tblPr>
      <w:tblGrid>
        <w:gridCol w:w="577"/>
        <w:gridCol w:w="1369"/>
        <w:gridCol w:w="1440"/>
        <w:gridCol w:w="3479"/>
        <w:gridCol w:w="1541"/>
      </w:tblGrid>
      <w:tr w:rsidR="00A427CF" w14:paraId="6A04F1E7" w14:textId="77777777" w:rsidTr="00A427CF">
        <w:tc>
          <w:tcPr>
            <w:tcW w:w="577" w:type="dxa"/>
          </w:tcPr>
          <w:p w14:paraId="528CA159" w14:textId="77777777" w:rsidR="00CC1781" w:rsidRDefault="00CC1781" w:rsidP="00CC1781">
            <w:pPr>
              <w:pStyle w:val="ListParagraph"/>
              <w:ind w:left="0"/>
              <w:rPr>
                <w:b/>
                <w:bCs/>
              </w:rPr>
            </w:pPr>
            <w:r>
              <w:rPr>
                <w:b/>
                <w:bCs/>
              </w:rPr>
              <w:t>STT</w:t>
            </w:r>
          </w:p>
        </w:tc>
        <w:tc>
          <w:tcPr>
            <w:tcW w:w="1369" w:type="dxa"/>
          </w:tcPr>
          <w:p w14:paraId="7816A9CC" w14:textId="77777777" w:rsidR="00CC1781" w:rsidRDefault="00CC1781" w:rsidP="00CC1781">
            <w:pPr>
              <w:pStyle w:val="ListParagraph"/>
              <w:ind w:left="0"/>
              <w:rPr>
                <w:b/>
                <w:bCs/>
              </w:rPr>
            </w:pPr>
            <w:r>
              <w:rPr>
                <w:b/>
                <w:bCs/>
              </w:rPr>
              <w:t>Tên control</w:t>
            </w:r>
          </w:p>
        </w:tc>
        <w:tc>
          <w:tcPr>
            <w:tcW w:w="1440" w:type="dxa"/>
          </w:tcPr>
          <w:p w14:paraId="187CE87B" w14:textId="77777777" w:rsidR="00CC1781" w:rsidRDefault="00CC1781" w:rsidP="00CC1781">
            <w:pPr>
              <w:pStyle w:val="ListParagraph"/>
              <w:ind w:left="0"/>
              <w:jc w:val="center"/>
              <w:rPr>
                <w:b/>
                <w:bCs/>
              </w:rPr>
            </w:pPr>
            <w:r>
              <w:rPr>
                <w:b/>
                <w:bCs/>
              </w:rPr>
              <w:t>Loại control</w:t>
            </w:r>
          </w:p>
        </w:tc>
        <w:tc>
          <w:tcPr>
            <w:tcW w:w="3479" w:type="dxa"/>
          </w:tcPr>
          <w:p w14:paraId="0AEF636B" w14:textId="77777777" w:rsidR="00CC1781" w:rsidRDefault="00CC1781" w:rsidP="00CC1781">
            <w:pPr>
              <w:pStyle w:val="ListParagraph"/>
              <w:ind w:left="0"/>
              <w:jc w:val="center"/>
              <w:rPr>
                <w:b/>
                <w:bCs/>
              </w:rPr>
            </w:pPr>
            <w:r>
              <w:rPr>
                <w:b/>
                <w:bCs/>
              </w:rPr>
              <w:t>Chức năng</w:t>
            </w:r>
          </w:p>
        </w:tc>
        <w:tc>
          <w:tcPr>
            <w:tcW w:w="1541" w:type="dxa"/>
          </w:tcPr>
          <w:p w14:paraId="1CC5C435" w14:textId="77777777" w:rsidR="00CC1781" w:rsidRDefault="00CC1781" w:rsidP="00CC1781">
            <w:pPr>
              <w:pStyle w:val="ListParagraph"/>
              <w:ind w:left="0"/>
              <w:jc w:val="center"/>
              <w:rPr>
                <w:b/>
                <w:bCs/>
              </w:rPr>
            </w:pPr>
            <w:r>
              <w:rPr>
                <w:b/>
                <w:bCs/>
              </w:rPr>
              <w:t>Ghi chú</w:t>
            </w:r>
          </w:p>
        </w:tc>
      </w:tr>
      <w:tr w:rsidR="00A427CF" w14:paraId="1ECA3647" w14:textId="77777777" w:rsidTr="00A427CF">
        <w:tc>
          <w:tcPr>
            <w:tcW w:w="577" w:type="dxa"/>
          </w:tcPr>
          <w:p w14:paraId="5AC12427" w14:textId="77777777" w:rsidR="00CC1781" w:rsidRDefault="00CC1781" w:rsidP="00CC1781">
            <w:pPr>
              <w:pStyle w:val="ListParagraph"/>
              <w:ind w:left="0"/>
              <w:rPr>
                <w:b/>
                <w:bCs/>
              </w:rPr>
            </w:pPr>
            <w:r>
              <w:rPr>
                <w:b/>
                <w:bCs/>
              </w:rPr>
              <w:t>1</w:t>
            </w:r>
          </w:p>
        </w:tc>
        <w:tc>
          <w:tcPr>
            <w:tcW w:w="1369" w:type="dxa"/>
          </w:tcPr>
          <w:p w14:paraId="3E94C1F6" w14:textId="77777777" w:rsidR="00CC1781" w:rsidRPr="00A9316E" w:rsidRDefault="00CC1781" w:rsidP="00CC1781">
            <w:pPr>
              <w:pStyle w:val="ListParagraph"/>
              <w:ind w:left="0"/>
              <w:rPr>
                <w:bCs/>
              </w:rPr>
            </w:pPr>
            <w:r>
              <w:rPr>
                <w:bCs/>
              </w:rPr>
              <w:t>Label1</w:t>
            </w:r>
          </w:p>
        </w:tc>
        <w:tc>
          <w:tcPr>
            <w:tcW w:w="1440" w:type="dxa"/>
          </w:tcPr>
          <w:p w14:paraId="6BE1D361" w14:textId="77777777" w:rsidR="00CC1781" w:rsidRPr="00A9316E" w:rsidRDefault="00CC1781" w:rsidP="00CC1781">
            <w:pPr>
              <w:pStyle w:val="ListParagraph"/>
              <w:ind w:left="0"/>
              <w:rPr>
                <w:bCs/>
              </w:rPr>
            </w:pPr>
            <w:r>
              <w:rPr>
                <w:bCs/>
              </w:rPr>
              <w:t>Label</w:t>
            </w:r>
          </w:p>
        </w:tc>
        <w:tc>
          <w:tcPr>
            <w:tcW w:w="3479" w:type="dxa"/>
          </w:tcPr>
          <w:p w14:paraId="51772859" w14:textId="77777777" w:rsidR="00CC1781" w:rsidRPr="00A61A7F" w:rsidRDefault="00CC1781" w:rsidP="00CC1781">
            <w:pPr>
              <w:pStyle w:val="ListParagraph"/>
              <w:ind w:left="0"/>
              <w:rPr>
                <w:bCs/>
              </w:rPr>
            </w:pPr>
            <w:r>
              <w:rPr>
                <w:bCs/>
              </w:rPr>
              <w:t>Thể hiện chức năng của form.</w:t>
            </w:r>
          </w:p>
        </w:tc>
        <w:tc>
          <w:tcPr>
            <w:tcW w:w="1541" w:type="dxa"/>
          </w:tcPr>
          <w:p w14:paraId="6353BEC3" w14:textId="77777777" w:rsidR="00CC1781" w:rsidRPr="00214E7C" w:rsidRDefault="00CC1781" w:rsidP="00CC1781">
            <w:pPr>
              <w:pStyle w:val="ListParagraph"/>
              <w:ind w:left="0"/>
              <w:rPr>
                <w:bCs/>
              </w:rPr>
            </w:pPr>
          </w:p>
        </w:tc>
      </w:tr>
      <w:tr w:rsidR="00A427CF" w14:paraId="45074E40" w14:textId="77777777" w:rsidTr="00A427CF">
        <w:tc>
          <w:tcPr>
            <w:tcW w:w="577" w:type="dxa"/>
          </w:tcPr>
          <w:p w14:paraId="4E9109CC" w14:textId="77777777" w:rsidR="00CC1781" w:rsidRDefault="00CC1781" w:rsidP="00CC1781">
            <w:pPr>
              <w:pStyle w:val="ListParagraph"/>
              <w:ind w:left="0"/>
              <w:rPr>
                <w:b/>
                <w:bCs/>
              </w:rPr>
            </w:pPr>
            <w:r>
              <w:rPr>
                <w:b/>
                <w:bCs/>
              </w:rPr>
              <w:t>2</w:t>
            </w:r>
          </w:p>
        </w:tc>
        <w:tc>
          <w:tcPr>
            <w:tcW w:w="1369" w:type="dxa"/>
          </w:tcPr>
          <w:p w14:paraId="2D31C64E" w14:textId="77777777" w:rsidR="00CC1781" w:rsidRPr="003665DE" w:rsidRDefault="00CC1781" w:rsidP="00CC1781">
            <w:pPr>
              <w:pStyle w:val="ListParagraph"/>
              <w:ind w:left="0"/>
              <w:rPr>
                <w:bCs/>
              </w:rPr>
            </w:pPr>
            <w:r>
              <w:rPr>
                <w:bCs/>
              </w:rPr>
              <w:t>TextBox1</w:t>
            </w:r>
          </w:p>
        </w:tc>
        <w:tc>
          <w:tcPr>
            <w:tcW w:w="1440" w:type="dxa"/>
          </w:tcPr>
          <w:p w14:paraId="69916717" w14:textId="77777777" w:rsidR="00CC1781" w:rsidRDefault="00CC1781" w:rsidP="00CC1781">
            <w:pPr>
              <w:pStyle w:val="ListParagraph"/>
              <w:ind w:left="0"/>
              <w:rPr>
                <w:bCs/>
              </w:rPr>
            </w:pPr>
            <w:r>
              <w:rPr>
                <w:bCs/>
              </w:rPr>
              <w:t>TextBox</w:t>
            </w:r>
          </w:p>
        </w:tc>
        <w:tc>
          <w:tcPr>
            <w:tcW w:w="3479" w:type="dxa"/>
          </w:tcPr>
          <w:p w14:paraId="0A2CC582" w14:textId="77777777" w:rsidR="00CC1781" w:rsidRPr="00F8744C" w:rsidRDefault="00CC1781" w:rsidP="00CC1781">
            <w:pPr>
              <w:pStyle w:val="ListParagraph"/>
              <w:ind w:left="0"/>
              <w:rPr>
                <w:b/>
              </w:rPr>
            </w:pPr>
            <w:r>
              <w:rPr>
                <w:bCs/>
              </w:rPr>
              <w:t>Cho phép người dùng nhập giá tiền mới cho việc khám chữa bênh.</w:t>
            </w:r>
          </w:p>
        </w:tc>
        <w:tc>
          <w:tcPr>
            <w:tcW w:w="1541" w:type="dxa"/>
          </w:tcPr>
          <w:p w14:paraId="72A1D222" w14:textId="77777777" w:rsidR="00CC1781" w:rsidRDefault="00CC1781" w:rsidP="00CC1781">
            <w:pPr>
              <w:pStyle w:val="ListParagraph"/>
              <w:ind w:left="0"/>
              <w:rPr>
                <w:bCs/>
              </w:rPr>
            </w:pPr>
          </w:p>
        </w:tc>
      </w:tr>
      <w:tr w:rsidR="00A427CF" w14:paraId="7A6D9E40" w14:textId="77777777" w:rsidTr="00A427CF">
        <w:tc>
          <w:tcPr>
            <w:tcW w:w="577" w:type="dxa"/>
          </w:tcPr>
          <w:p w14:paraId="4451B64E" w14:textId="77777777" w:rsidR="00CC1781" w:rsidRDefault="00CC1781" w:rsidP="00CC1781">
            <w:pPr>
              <w:pStyle w:val="ListParagraph"/>
              <w:ind w:left="0"/>
              <w:rPr>
                <w:b/>
                <w:bCs/>
              </w:rPr>
            </w:pPr>
            <w:r>
              <w:rPr>
                <w:b/>
                <w:bCs/>
              </w:rPr>
              <w:t>3</w:t>
            </w:r>
          </w:p>
        </w:tc>
        <w:tc>
          <w:tcPr>
            <w:tcW w:w="1369" w:type="dxa"/>
          </w:tcPr>
          <w:p w14:paraId="0DCBAC00" w14:textId="77777777" w:rsidR="00CC1781" w:rsidRDefault="00CC1781" w:rsidP="00CC1781">
            <w:pPr>
              <w:pStyle w:val="ListParagraph"/>
              <w:ind w:left="0"/>
              <w:rPr>
                <w:bCs/>
              </w:rPr>
            </w:pPr>
            <w:r>
              <w:rPr>
                <w:bCs/>
              </w:rPr>
              <w:t>okBtn</w:t>
            </w:r>
          </w:p>
        </w:tc>
        <w:tc>
          <w:tcPr>
            <w:tcW w:w="1440" w:type="dxa"/>
          </w:tcPr>
          <w:p w14:paraId="5992316C" w14:textId="77777777" w:rsidR="00CC1781" w:rsidRDefault="00CC1781" w:rsidP="00CC1781">
            <w:pPr>
              <w:pStyle w:val="ListParagraph"/>
              <w:ind w:left="0"/>
              <w:rPr>
                <w:bCs/>
              </w:rPr>
            </w:pPr>
            <w:r>
              <w:rPr>
                <w:bCs/>
              </w:rPr>
              <w:t>Button</w:t>
            </w:r>
          </w:p>
        </w:tc>
        <w:tc>
          <w:tcPr>
            <w:tcW w:w="3479" w:type="dxa"/>
          </w:tcPr>
          <w:p w14:paraId="587EE9A1" w14:textId="77777777" w:rsidR="00CC1781" w:rsidRDefault="00CC1781" w:rsidP="00CC1781">
            <w:pPr>
              <w:pStyle w:val="ListParagraph"/>
              <w:ind w:left="0"/>
              <w:rPr>
                <w:bCs/>
              </w:rPr>
            </w:pPr>
            <w:r>
              <w:rPr>
                <w:bCs/>
              </w:rPr>
              <w:t>Xác nhận việc thay đổi tiền khám</w:t>
            </w:r>
          </w:p>
        </w:tc>
        <w:tc>
          <w:tcPr>
            <w:tcW w:w="1541" w:type="dxa"/>
          </w:tcPr>
          <w:p w14:paraId="17D5A6D3" w14:textId="77777777" w:rsidR="00CC1781" w:rsidRDefault="00CC1781" w:rsidP="00CC1781">
            <w:pPr>
              <w:pStyle w:val="ListParagraph"/>
              <w:ind w:left="0"/>
              <w:rPr>
                <w:bCs/>
              </w:rPr>
            </w:pPr>
          </w:p>
        </w:tc>
      </w:tr>
      <w:tr w:rsidR="00A427CF" w14:paraId="31618EFA" w14:textId="77777777" w:rsidTr="00A427CF">
        <w:tc>
          <w:tcPr>
            <w:tcW w:w="577" w:type="dxa"/>
          </w:tcPr>
          <w:p w14:paraId="5A5D06E4" w14:textId="77777777" w:rsidR="00CC1781" w:rsidRDefault="00CC1781" w:rsidP="00CC1781">
            <w:pPr>
              <w:pStyle w:val="ListParagraph"/>
              <w:ind w:left="0"/>
              <w:rPr>
                <w:b/>
                <w:bCs/>
              </w:rPr>
            </w:pPr>
            <w:r>
              <w:rPr>
                <w:b/>
                <w:bCs/>
              </w:rPr>
              <w:t>4</w:t>
            </w:r>
          </w:p>
        </w:tc>
        <w:tc>
          <w:tcPr>
            <w:tcW w:w="1369" w:type="dxa"/>
          </w:tcPr>
          <w:p w14:paraId="3DDE4C98" w14:textId="77777777" w:rsidR="00CC1781" w:rsidRDefault="00CC1781" w:rsidP="00CC1781">
            <w:pPr>
              <w:pStyle w:val="ListParagraph"/>
              <w:ind w:left="0"/>
              <w:rPr>
                <w:bCs/>
              </w:rPr>
            </w:pPr>
            <w:r>
              <w:rPr>
                <w:bCs/>
              </w:rPr>
              <w:t>cancelBtn</w:t>
            </w:r>
          </w:p>
        </w:tc>
        <w:tc>
          <w:tcPr>
            <w:tcW w:w="1440" w:type="dxa"/>
          </w:tcPr>
          <w:p w14:paraId="142D2F0D" w14:textId="77777777" w:rsidR="00CC1781" w:rsidRDefault="00CC1781" w:rsidP="00CC1781">
            <w:pPr>
              <w:pStyle w:val="ListParagraph"/>
              <w:ind w:left="0"/>
              <w:rPr>
                <w:bCs/>
              </w:rPr>
            </w:pPr>
            <w:r>
              <w:rPr>
                <w:bCs/>
              </w:rPr>
              <w:t>Button</w:t>
            </w:r>
          </w:p>
        </w:tc>
        <w:tc>
          <w:tcPr>
            <w:tcW w:w="3479" w:type="dxa"/>
          </w:tcPr>
          <w:p w14:paraId="2472B24F" w14:textId="77777777" w:rsidR="00CC1781" w:rsidRDefault="00CC1781" w:rsidP="00CC1781">
            <w:pPr>
              <w:pStyle w:val="ListParagraph"/>
              <w:ind w:left="0"/>
              <w:rPr>
                <w:bCs/>
              </w:rPr>
            </w:pPr>
            <w:r>
              <w:rPr>
                <w:bCs/>
              </w:rPr>
              <w:t>Hủy bỏ thao tác thực hiện</w:t>
            </w:r>
          </w:p>
        </w:tc>
        <w:tc>
          <w:tcPr>
            <w:tcW w:w="1541" w:type="dxa"/>
          </w:tcPr>
          <w:p w14:paraId="5F2F3718" w14:textId="77777777" w:rsidR="00CC1781" w:rsidRDefault="00CC1781" w:rsidP="00CC1781">
            <w:pPr>
              <w:pStyle w:val="ListParagraph"/>
              <w:ind w:left="0"/>
              <w:rPr>
                <w:bCs/>
              </w:rPr>
            </w:pPr>
          </w:p>
        </w:tc>
      </w:tr>
    </w:tbl>
    <w:p w14:paraId="06B6DEF2" w14:textId="77777777" w:rsidR="00CC1781" w:rsidRDefault="00CC1781" w:rsidP="00CC1781">
      <w:pPr>
        <w:rPr>
          <w:b/>
          <w:bCs/>
        </w:rPr>
      </w:pPr>
    </w:p>
    <w:p w14:paraId="5A02F23B" w14:textId="77777777" w:rsidR="00A01C26" w:rsidRDefault="00A01C26" w:rsidP="00A01C26">
      <w:pPr>
        <w:spacing w:after="160" w:line="259" w:lineRule="auto"/>
      </w:pPr>
    </w:p>
    <w:p w14:paraId="3093A063" w14:textId="3E623E75" w:rsidR="00CC1781" w:rsidRPr="00A01C26" w:rsidRDefault="00A01C26" w:rsidP="00A01C26">
      <w:pPr>
        <w:spacing w:line="259" w:lineRule="auto"/>
        <w:rPr>
          <w:b/>
          <w:bCs/>
          <w:u w:val="single"/>
        </w:rPr>
      </w:pPr>
      <w:r w:rsidRPr="00A01C26">
        <w:rPr>
          <w:b/>
          <w:bCs/>
          <w:u w:val="single"/>
        </w:rPr>
        <w:t>BÁO CÁO TÀI CHÍNH</w:t>
      </w:r>
    </w:p>
    <w:p w14:paraId="4360767F" w14:textId="77777777" w:rsidR="00A01C26" w:rsidRPr="00A427CF" w:rsidRDefault="00A01C26" w:rsidP="00A01C26">
      <w:pPr>
        <w:pStyle w:val="Subtitle"/>
        <w:spacing w:line="360" w:lineRule="auto"/>
        <w:ind w:firstLine="284"/>
        <w:rPr>
          <w:b/>
          <w:bCs/>
          <w:color w:val="auto"/>
        </w:rPr>
      </w:pPr>
      <w:r w:rsidRPr="00A427CF">
        <w:rPr>
          <w:rStyle w:val="Strong"/>
          <w:color w:val="auto"/>
        </w:rPr>
        <w:t>GIAO DIỆN</w:t>
      </w:r>
    </w:p>
    <w:p w14:paraId="118A8005" w14:textId="29C133B0" w:rsidR="00CC1781" w:rsidRDefault="00CC1781" w:rsidP="00CC1781">
      <w:pPr>
        <w:pStyle w:val="ListParagraph"/>
        <w:ind w:left="1440"/>
        <w:rPr>
          <w:b/>
          <w:bCs/>
        </w:rPr>
      </w:pPr>
      <w:r>
        <w:rPr>
          <w:noProof/>
        </w:rPr>
        <w:drawing>
          <wp:inline distT="0" distB="0" distL="0" distR="0" wp14:anchorId="229ED256" wp14:editId="41F7FB9E">
            <wp:extent cx="4300855" cy="3305175"/>
            <wp:effectExtent l="0" t="0" r="4445"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3305175"/>
                    </a:xfrm>
                    <a:prstGeom prst="rect">
                      <a:avLst/>
                    </a:prstGeom>
                    <a:noFill/>
                    <a:ln>
                      <a:noFill/>
                    </a:ln>
                  </pic:spPr>
                </pic:pic>
              </a:graphicData>
            </a:graphic>
          </wp:inline>
        </w:drawing>
      </w:r>
    </w:p>
    <w:p w14:paraId="4F63E21A" w14:textId="77777777" w:rsidR="00A01C26" w:rsidRDefault="00A01C26" w:rsidP="00A01C26">
      <w:pPr>
        <w:pStyle w:val="Subtitle"/>
        <w:ind w:firstLine="284"/>
        <w:rPr>
          <w:b/>
          <w:bCs/>
          <w:color w:val="auto"/>
        </w:rPr>
      </w:pPr>
    </w:p>
    <w:p w14:paraId="1F320728" w14:textId="77777777" w:rsidR="00A01C26" w:rsidRDefault="00A01C26" w:rsidP="00A01C26">
      <w:pPr>
        <w:pStyle w:val="Subtitle"/>
        <w:ind w:firstLine="284"/>
        <w:rPr>
          <w:b/>
          <w:bCs/>
          <w:color w:val="auto"/>
        </w:rPr>
      </w:pPr>
    </w:p>
    <w:p w14:paraId="618D5B2B" w14:textId="77777777" w:rsidR="00A01C26" w:rsidRDefault="00A01C26" w:rsidP="00A01C26">
      <w:pPr>
        <w:pStyle w:val="Subtitle"/>
        <w:ind w:firstLine="284"/>
        <w:rPr>
          <w:b/>
          <w:bCs/>
          <w:color w:val="auto"/>
        </w:rPr>
      </w:pPr>
    </w:p>
    <w:p w14:paraId="28DE21FD" w14:textId="77777777" w:rsidR="00A01C26" w:rsidRDefault="00A01C26" w:rsidP="00A01C26">
      <w:pPr>
        <w:pStyle w:val="Subtitle"/>
        <w:ind w:firstLine="284"/>
        <w:rPr>
          <w:b/>
          <w:bCs/>
          <w:color w:val="auto"/>
        </w:rPr>
      </w:pPr>
    </w:p>
    <w:p w14:paraId="73E8BFBA" w14:textId="06EF640E" w:rsidR="00A01C26" w:rsidRPr="00A01C26" w:rsidRDefault="00A01C26" w:rsidP="00A01C26">
      <w:pPr>
        <w:pStyle w:val="Subtitle"/>
        <w:ind w:firstLine="284"/>
        <w:rPr>
          <w:b/>
          <w:bCs/>
          <w:color w:val="auto"/>
        </w:rPr>
      </w:pPr>
      <w:r w:rsidRPr="00A427CF">
        <w:rPr>
          <w:b/>
          <w:bCs/>
          <w:color w:val="auto"/>
        </w:rPr>
        <w:lastRenderedPageBreak/>
        <w:t>THÀNH PHẦ</w:t>
      </w:r>
      <w:r>
        <w:rPr>
          <w:b/>
          <w:bCs/>
          <w:color w:val="auto"/>
        </w:rPr>
        <w:t>N</w:t>
      </w:r>
    </w:p>
    <w:tbl>
      <w:tblPr>
        <w:tblStyle w:val="TableGrid"/>
        <w:tblpPr w:leftFromText="180" w:rightFromText="180" w:vertAnchor="text" w:horzAnchor="margin" w:tblpY="107"/>
        <w:tblW w:w="8759" w:type="dxa"/>
        <w:tblLook w:val="04A0" w:firstRow="1" w:lastRow="0" w:firstColumn="1" w:lastColumn="0" w:noHBand="0" w:noVBand="1"/>
      </w:tblPr>
      <w:tblGrid>
        <w:gridCol w:w="577"/>
        <w:gridCol w:w="1369"/>
        <w:gridCol w:w="1440"/>
        <w:gridCol w:w="3229"/>
        <w:gridCol w:w="2144"/>
      </w:tblGrid>
      <w:tr w:rsidR="00A01C26" w14:paraId="60083CB3" w14:textId="77777777" w:rsidTr="00A01C26">
        <w:tc>
          <w:tcPr>
            <w:tcW w:w="577" w:type="dxa"/>
          </w:tcPr>
          <w:p w14:paraId="3E3EBE0B" w14:textId="77777777" w:rsidR="00A01C26" w:rsidRDefault="00A01C26" w:rsidP="00A01C26">
            <w:pPr>
              <w:pStyle w:val="ListParagraph"/>
              <w:ind w:left="0"/>
              <w:rPr>
                <w:b/>
                <w:bCs/>
              </w:rPr>
            </w:pPr>
            <w:r>
              <w:rPr>
                <w:b/>
                <w:bCs/>
              </w:rPr>
              <w:t>STT</w:t>
            </w:r>
          </w:p>
        </w:tc>
        <w:tc>
          <w:tcPr>
            <w:tcW w:w="1369" w:type="dxa"/>
          </w:tcPr>
          <w:p w14:paraId="080D90BE" w14:textId="77777777" w:rsidR="00A01C26" w:rsidRDefault="00A01C26" w:rsidP="00A01C26">
            <w:pPr>
              <w:pStyle w:val="ListParagraph"/>
              <w:ind w:left="0"/>
              <w:rPr>
                <w:b/>
                <w:bCs/>
              </w:rPr>
            </w:pPr>
            <w:r>
              <w:rPr>
                <w:b/>
                <w:bCs/>
              </w:rPr>
              <w:t>Tên control</w:t>
            </w:r>
          </w:p>
        </w:tc>
        <w:tc>
          <w:tcPr>
            <w:tcW w:w="1440" w:type="dxa"/>
          </w:tcPr>
          <w:p w14:paraId="0B7671A3" w14:textId="77777777" w:rsidR="00A01C26" w:rsidRDefault="00A01C26" w:rsidP="00A01C26">
            <w:pPr>
              <w:pStyle w:val="ListParagraph"/>
              <w:ind w:left="0"/>
              <w:jc w:val="center"/>
              <w:rPr>
                <w:b/>
                <w:bCs/>
              </w:rPr>
            </w:pPr>
            <w:r>
              <w:rPr>
                <w:b/>
                <w:bCs/>
              </w:rPr>
              <w:t>Loại control</w:t>
            </w:r>
          </w:p>
        </w:tc>
        <w:tc>
          <w:tcPr>
            <w:tcW w:w="3229" w:type="dxa"/>
          </w:tcPr>
          <w:p w14:paraId="59F23EEC" w14:textId="77777777" w:rsidR="00A01C26" w:rsidRDefault="00A01C26" w:rsidP="00A01C26">
            <w:pPr>
              <w:pStyle w:val="ListParagraph"/>
              <w:ind w:left="0"/>
              <w:jc w:val="center"/>
              <w:rPr>
                <w:b/>
                <w:bCs/>
              </w:rPr>
            </w:pPr>
            <w:r>
              <w:rPr>
                <w:b/>
                <w:bCs/>
              </w:rPr>
              <w:t>Chức năng</w:t>
            </w:r>
          </w:p>
        </w:tc>
        <w:tc>
          <w:tcPr>
            <w:tcW w:w="2144" w:type="dxa"/>
          </w:tcPr>
          <w:p w14:paraId="3D64D33A" w14:textId="77777777" w:rsidR="00A01C26" w:rsidRDefault="00A01C26" w:rsidP="00A01C26">
            <w:pPr>
              <w:pStyle w:val="ListParagraph"/>
              <w:ind w:left="0"/>
              <w:jc w:val="center"/>
              <w:rPr>
                <w:b/>
                <w:bCs/>
              </w:rPr>
            </w:pPr>
            <w:r>
              <w:rPr>
                <w:b/>
                <w:bCs/>
              </w:rPr>
              <w:t>Ghi chú</w:t>
            </w:r>
          </w:p>
        </w:tc>
      </w:tr>
      <w:tr w:rsidR="00A01C26" w14:paraId="0AE64E3F" w14:textId="77777777" w:rsidTr="00A01C26">
        <w:tc>
          <w:tcPr>
            <w:tcW w:w="577" w:type="dxa"/>
          </w:tcPr>
          <w:p w14:paraId="370D76B2" w14:textId="77777777" w:rsidR="00A01C26" w:rsidRDefault="00A01C26" w:rsidP="00A01C26">
            <w:pPr>
              <w:pStyle w:val="ListParagraph"/>
              <w:ind w:left="0"/>
              <w:rPr>
                <w:b/>
                <w:bCs/>
              </w:rPr>
            </w:pPr>
            <w:r>
              <w:rPr>
                <w:b/>
                <w:bCs/>
              </w:rPr>
              <w:t>1</w:t>
            </w:r>
          </w:p>
        </w:tc>
        <w:tc>
          <w:tcPr>
            <w:tcW w:w="1369" w:type="dxa"/>
          </w:tcPr>
          <w:p w14:paraId="1A8F5213" w14:textId="77777777" w:rsidR="00A01C26" w:rsidRPr="00A9316E" w:rsidRDefault="00A01C26" w:rsidP="00A01C26">
            <w:pPr>
              <w:pStyle w:val="ListParagraph"/>
              <w:ind w:left="0"/>
              <w:rPr>
                <w:bCs/>
              </w:rPr>
            </w:pPr>
            <w:r>
              <w:rPr>
                <w:bCs/>
              </w:rPr>
              <w:t>comboBox1</w:t>
            </w:r>
          </w:p>
        </w:tc>
        <w:tc>
          <w:tcPr>
            <w:tcW w:w="1440" w:type="dxa"/>
          </w:tcPr>
          <w:p w14:paraId="074C5A5A" w14:textId="77777777" w:rsidR="00A01C26" w:rsidRPr="00A9316E" w:rsidRDefault="00A01C26" w:rsidP="00A01C26">
            <w:pPr>
              <w:pStyle w:val="ListParagraph"/>
              <w:ind w:left="0"/>
              <w:rPr>
                <w:bCs/>
              </w:rPr>
            </w:pPr>
            <w:r>
              <w:rPr>
                <w:bCs/>
              </w:rPr>
              <w:t>comboBox</w:t>
            </w:r>
          </w:p>
        </w:tc>
        <w:tc>
          <w:tcPr>
            <w:tcW w:w="3229" w:type="dxa"/>
          </w:tcPr>
          <w:p w14:paraId="1732F20F" w14:textId="77777777" w:rsidR="00A01C26" w:rsidRPr="00A61A7F" w:rsidRDefault="00A01C26" w:rsidP="00A01C26">
            <w:pPr>
              <w:pStyle w:val="ListParagraph"/>
              <w:ind w:left="0"/>
              <w:rPr>
                <w:bCs/>
              </w:rPr>
            </w:pPr>
            <w:r>
              <w:rPr>
                <w:bCs/>
              </w:rPr>
              <w:t>Chọn tháng.</w:t>
            </w:r>
          </w:p>
        </w:tc>
        <w:tc>
          <w:tcPr>
            <w:tcW w:w="2144" w:type="dxa"/>
          </w:tcPr>
          <w:p w14:paraId="187CE83E" w14:textId="77777777" w:rsidR="00A01C26" w:rsidRPr="00214E7C" w:rsidRDefault="00A01C26" w:rsidP="00A01C26">
            <w:pPr>
              <w:pStyle w:val="ListParagraph"/>
              <w:ind w:left="0"/>
              <w:rPr>
                <w:bCs/>
              </w:rPr>
            </w:pPr>
            <w:r>
              <w:rPr>
                <w:bCs/>
              </w:rPr>
              <w:t>DropDownStyle: DropDownList</w:t>
            </w:r>
          </w:p>
        </w:tc>
      </w:tr>
      <w:tr w:rsidR="00A01C26" w14:paraId="198CE789" w14:textId="77777777" w:rsidTr="00A01C26">
        <w:tc>
          <w:tcPr>
            <w:tcW w:w="577" w:type="dxa"/>
          </w:tcPr>
          <w:p w14:paraId="40547172" w14:textId="77777777" w:rsidR="00A01C26" w:rsidRDefault="00A01C26" w:rsidP="00A01C26">
            <w:pPr>
              <w:pStyle w:val="ListParagraph"/>
              <w:ind w:left="0"/>
              <w:rPr>
                <w:b/>
                <w:bCs/>
              </w:rPr>
            </w:pPr>
            <w:r>
              <w:rPr>
                <w:b/>
                <w:bCs/>
              </w:rPr>
              <w:t>2</w:t>
            </w:r>
          </w:p>
        </w:tc>
        <w:tc>
          <w:tcPr>
            <w:tcW w:w="1369" w:type="dxa"/>
          </w:tcPr>
          <w:p w14:paraId="029102DA" w14:textId="77777777" w:rsidR="00A01C26" w:rsidRPr="006E24ED" w:rsidRDefault="00A01C26" w:rsidP="00A01C26">
            <w:pPr>
              <w:pStyle w:val="ListParagraph"/>
              <w:ind w:left="0"/>
              <w:rPr>
                <w:bCs/>
              </w:rPr>
            </w:pPr>
            <w:r>
              <w:rPr>
                <w:bCs/>
              </w:rPr>
              <w:t>Label1</w:t>
            </w:r>
          </w:p>
        </w:tc>
        <w:tc>
          <w:tcPr>
            <w:tcW w:w="1440" w:type="dxa"/>
          </w:tcPr>
          <w:p w14:paraId="10270FE8" w14:textId="77777777" w:rsidR="00A01C26" w:rsidRPr="001B2B58" w:rsidRDefault="00A01C26" w:rsidP="00A01C26">
            <w:pPr>
              <w:pStyle w:val="ListParagraph"/>
              <w:ind w:left="0"/>
              <w:rPr>
                <w:bCs/>
              </w:rPr>
            </w:pPr>
            <w:r>
              <w:rPr>
                <w:bCs/>
              </w:rPr>
              <w:t>label</w:t>
            </w:r>
          </w:p>
        </w:tc>
        <w:tc>
          <w:tcPr>
            <w:tcW w:w="3229" w:type="dxa"/>
          </w:tcPr>
          <w:p w14:paraId="4599FF4A" w14:textId="77777777" w:rsidR="00A01C26" w:rsidRPr="006C4305" w:rsidRDefault="00A01C26" w:rsidP="00A01C26">
            <w:pPr>
              <w:pStyle w:val="ListParagraph"/>
              <w:ind w:left="0"/>
              <w:rPr>
                <w:bCs/>
              </w:rPr>
            </w:pPr>
            <w:r>
              <w:rPr>
                <w:bCs/>
              </w:rPr>
              <w:t>Thể hiện tên chức năng.</w:t>
            </w:r>
          </w:p>
        </w:tc>
        <w:tc>
          <w:tcPr>
            <w:tcW w:w="2144" w:type="dxa"/>
          </w:tcPr>
          <w:p w14:paraId="3FE399B7" w14:textId="77777777" w:rsidR="00A01C26" w:rsidRPr="006C4305" w:rsidRDefault="00A01C26" w:rsidP="00A01C26">
            <w:pPr>
              <w:pStyle w:val="ListParagraph"/>
              <w:ind w:left="0"/>
              <w:rPr>
                <w:bCs/>
              </w:rPr>
            </w:pPr>
          </w:p>
        </w:tc>
      </w:tr>
      <w:tr w:rsidR="00A01C26" w14:paraId="44976C6E" w14:textId="77777777" w:rsidTr="00A01C26">
        <w:tc>
          <w:tcPr>
            <w:tcW w:w="577" w:type="dxa"/>
          </w:tcPr>
          <w:p w14:paraId="4D9B3561" w14:textId="77777777" w:rsidR="00A01C26" w:rsidRDefault="00A01C26" w:rsidP="00A01C26">
            <w:pPr>
              <w:pStyle w:val="ListParagraph"/>
              <w:ind w:left="0"/>
              <w:rPr>
                <w:b/>
                <w:bCs/>
              </w:rPr>
            </w:pPr>
            <w:r>
              <w:rPr>
                <w:b/>
                <w:bCs/>
              </w:rPr>
              <w:t>3</w:t>
            </w:r>
          </w:p>
        </w:tc>
        <w:tc>
          <w:tcPr>
            <w:tcW w:w="1369" w:type="dxa"/>
          </w:tcPr>
          <w:p w14:paraId="565BB66F" w14:textId="77777777" w:rsidR="00A01C26" w:rsidRPr="003665DE" w:rsidRDefault="00A01C26" w:rsidP="00A01C26">
            <w:pPr>
              <w:pStyle w:val="ListParagraph"/>
              <w:ind w:left="0"/>
              <w:rPr>
                <w:bCs/>
              </w:rPr>
            </w:pPr>
            <w:r>
              <w:rPr>
                <w:bCs/>
              </w:rPr>
              <w:t>ListView1</w:t>
            </w:r>
          </w:p>
        </w:tc>
        <w:tc>
          <w:tcPr>
            <w:tcW w:w="1440" w:type="dxa"/>
          </w:tcPr>
          <w:p w14:paraId="1772A541" w14:textId="77777777" w:rsidR="00A01C26" w:rsidRDefault="00A01C26" w:rsidP="00A01C26">
            <w:pPr>
              <w:pStyle w:val="ListParagraph"/>
              <w:ind w:left="0"/>
              <w:rPr>
                <w:bCs/>
              </w:rPr>
            </w:pPr>
            <w:r>
              <w:rPr>
                <w:bCs/>
              </w:rPr>
              <w:t>listView</w:t>
            </w:r>
          </w:p>
        </w:tc>
        <w:tc>
          <w:tcPr>
            <w:tcW w:w="3229" w:type="dxa"/>
          </w:tcPr>
          <w:p w14:paraId="243A7BCB" w14:textId="77777777" w:rsidR="00A01C26" w:rsidRPr="00F8744C" w:rsidRDefault="00A01C26" w:rsidP="00A01C26">
            <w:pPr>
              <w:pStyle w:val="ListParagraph"/>
              <w:ind w:left="0"/>
              <w:rPr>
                <w:b/>
              </w:rPr>
            </w:pPr>
            <w:r>
              <w:rPr>
                <w:bCs/>
              </w:rPr>
              <w:t xml:space="preserve">Thể hiện thông tin doanh thu của từng ngày gồm: </w:t>
            </w:r>
            <w:r>
              <w:rPr>
                <w:b/>
              </w:rPr>
              <w:t>ngày, số bệnh nhân, doanh thu.</w:t>
            </w:r>
          </w:p>
        </w:tc>
        <w:tc>
          <w:tcPr>
            <w:tcW w:w="2144" w:type="dxa"/>
          </w:tcPr>
          <w:p w14:paraId="72ABD1AA" w14:textId="77777777" w:rsidR="00A01C26" w:rsidRDefault="00A01C26" w:rsidP="00A01C26">
            <w:pPr>
              <w:pStyle w:val="ListParagraph"/>
              <w:ind w:left="0"/>
              <w:rPr>
                <w:bCs/>
              </w:rPr>
            </w:pPr>
          </w:p>
        </w:tc>
      </w:tr>
    </w:tbl>
    <w:p w14:paraId="301A4416" w14:textId="77777777" w:rsidR="00A01C26" w:rsidRDefault="00A01C26" w:rsidP="00CC1781">
      <w:pPr>
        <w:rPr>
          <w:b/>
          <w:bCs/>
          <w:color w:val="FFFFFF" w:themeColor="background1"/>
        </w:rPr>
      </w:pPr>
    </w:p>
    <w:p w14:paraId="36B9ABE3" w14:textId="77777777" w:rsidR="00A01C26" w:rsidRDefault="00A01C26" w:rsidP="00CC1781">
      <w:pPr>
        <w:rPr>
          <w:b/>
          <w:bCs/>
          <w:color w:val="FFFFFF" w:themeColor="background1"/>
        </w:rPr>
      </w:pPr>
    </w:p>
    <w:p w14:paraId="117DDAF9" w14:textId="77777777" w:rsidR="00A01C26" w:rsidRDefault="00A01C26" w:rsidP="00CC1781">
      <w:pPr>
        <w:rPr>
          <w:b/>
          <w:bCs/>
          <w:color w:val="FFFFFF" w:themeColor="background1"/>
        </w:rPr>
      </w:pPr>
    </w:p>
    <w:p w14:paraId="4A44572E" w14:textId="6AD1E1EA" w:rsidR="00CC1781" w:rsidRPr="00A01C26" w:rsidRDefault="00A01C26" w:rsidP="00A01C26">
      <w:pPr>
        <w:spacing w:after="160" w:line="259" w:lineRule="auto"/>
        <w:rPr>
          <w:b/>
          <w:bCs/>
          <w:u w:val="single"/>
        </w:rPr>
      </w:pPr>
      <w:r w:rsidRPr="00A01C26">
        <w:rPr>
          <w:b/>
          <w:bCs/>
          <w:u w:val="single"/>
        </w:rPr>
        <w:t>BÁO CÁO SỬ DỤNG THUỐC</w:t>
      </w:r>
    </w:p>
    <w:p w14:paraId="4B93BD59" w14:textId="77777777" w:rsidR="00A01C26" w:rsidRPr="00A427CF" w:rsidRDefault="00A01C26" w:rsidP="00A01C26">
      <w:pPr>
        <w:pStyle w:val="Subtitle"/>
        <w:spacing w:line="360" w:lineRule="auto"/>
        <w:ind w:firstLine="284"/>
        <w:rPr>
          <w:b/>
          <w:bCs/>
          <w:color w:val="auto"/>
        </w:rPr>
      </w:pPr>
      <w:r w:rsidRPr="00A427CF">
        <w:rPr>
          <w:rStyle w:val="Strong"/>
          <w:color w:val="auto"/>
        </w:rPr>
        <w:t>GIAO DIỆN</w:t>
      </w:r>
    </w:p>
    <w:p w14:paraId="0C7C46DD" w14:textId="77777777" w:rsidR="00CC1781" w:rsidRDefault="00CC1781" w:rsidP="00CC1781">
      <w:pPr>
        <w:pStyle w:val="ListParagraph"/>
        <w:ind w:left="1440"/>
        <w:rPr>
          <w:b/>
          <w:bCs/>
        </w:rPr>
      </w:pPr>
      <w:r>
        <w:rPr>
          <w:noProof/>
        </w:rPr>
        <w:drawing>
          <wp:inline distT="0" distB="0" distL="0" distR="0" wp14:anchorId="617CB616" wp14:editId="08625418">
            <wp:extent cx="4591050" cy="30670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tbl>
      <w:tblPr>
        <w:tblStyle w:val="TableGrid"/>
        <w:tblpPr w:leftFromText="180" w:rightFromText="180" w:vertAnchor="text" w:horzAnchor="margin" w:tblpY="1353"/>
        <w:tblW w:w="8759" w:type="dxa"/>
        <w:tblLook w:val="04A0" w:firstRow="1" w:lastRow="0" w:firstColumn="1" w:lastColumn="0" w:noHBand="0" w:noVBand="1"/>
      </w:tblPr>
      <w:tblGrid>
        <w:gridCol w:w="577"/>
        <w:gridCol w:w="1369"/>
        <w:gridCol w:w="1440"/>
        <w:gridCol w:w="3229"/>
        <w:gridCol w:w="2144"/>
      </w:tblGrid>
      <w:tr w:rsidR="00CC1781" w14:paraId="7BBC706E" w14:textId="77777777" w:rsidTr="00A01C26">
        <w:tc>
          <w:tcPr>
            <w:tcW w:w="577" w:type="dxa"/>
          </w:tcPr>
          <w:p w14:paraId="16B744B6" w14:textId="77777777" w:rsidR="00CC1781" w:rsidRDefault="00CC1781" w:rsidP="00A01C26">
            <w:pPr>
              <w:pStyle w:val="ListParagraph"/>
              <w:ind w:left="0"/>
              <w:rPr>
                <w:b/>
                <w:bCs/>
              </w:rPr>
            </w:pPr>
            <w:r>
              <w:rPr>
                <w:b/>
                <w:bCs/>
              </w:rPr>
              <w:t>STT</w:t>
            </w:r>
          </w:p>
        </w:tc>
        <w:tc>
          <w:tcPr>
            <w:tcW w:w="1369" w:type="dxa"/>
          </w:tcPr>
          <w:p w14:paraId="0FD3A4FB" w14:textId="77777777" w:rsidR="00CC1781" w:rsidRDefault="00CC1781" w:rsidP="00A01C26">
            <w:pPr>
              <w:pStyle w:val="ListParagraph"/>
              <w:ind w:left="0"/>
              <w:rPr>
                <w:b/>
                <w:bCs/>
              </w:rPr>
            </w:pPr>
            <w:r>
              <w:rPr>
                <w:b/>
                <w:bCs/>
              </w:rPr>
              <w:t>Tên control</w:t>
            </w:r>
          </w:p>
        </w:tc>
        <w:tc>
          <w:tcPr>
            <w:tcW w:w="1440" w:type="dxa"/>
          </w:tcPr>
          <w:p w14:paraId="456CE0C3" w14:textId="77777777" w:rsidR="00CC1781" w:rsidRDefault="00CC1781" w:rsidP="00A01C26">
            <w:pPr>
              <w:pStyle w:val="ListParagraph"/>
              <w:ind w:left="0"/>
              <w:jc w:val="center"/>
              <w:rPr>
                <w:b/>
                <w:bCs/>
              </w:rPr>
            </w:pPr>
            <w:r>
              <w:rPr>
                <w:b/>
                <w:bCs/>
              </w:rPr>
              <w:t>Loại control</w:t>
            </w:r>
          </w:p>
        </w:tc>
        <w:tc>
          <w:tcPr>
            <w:tcW w:w="3229" w:type="dxa"/>
          </w:tcPr>
          <w:p w14:paraId="7CF77FCA" w14:textId="77777777" w:rsidR="00CC1781" w:rsidRDefault="00CC1781" w:rsidP="00A01C26">
            <w:pPr>
              <w:pStyle w:val="ListParagraph"/>
              <w:ind w:left="0"/>
              <w:jc w:val="center"/>
              <w:rPr>
                <w:b/>
                <w:bCs/>
              </w:rPr>
            </w:pPr>
            <w:r>
              <w:rPr>
                <w:b/>
                <w:bCs/>
              </w:rPr>
              <w:t>Chức năng</w:t>
            </w:r>
          </w:p>
        </w:tc>
        <w:tc>
          <w:tcPr>
            <w:tcW w:w="2144" w:type="dxa"/>
          </w:tcPr>
          <w:p w14:paraId="3DEE5840" w14:textId="77777777" w:rsidR="00CC1781" w:rsidRDefault="00CC1781" w:rsidP="00A01C26">
            <w:pPr>
              <w:pStyle w:val="ListParagraph"/>
              <w:ind w:left="0"/>
              <w:jc w:val="center"/>
              <w:rPr>
                <w:b/>
                <w:bCs/>
              </w:rPr>
            </w:pPr>
            <w:r>
              <w:rPr>
                <w:b/>
                <w:bCs/>
              </w:rPr>
              <w:t>Ghi chú</w:t>
            </w:r>
          </w:p>
        </w:tc>
      </w:tr>
      <w:tr w:rsidR="00CC1781" w14:paraId="61808AA0" w14:textId="77777777" w:rsidTr="00A01C26">
        <w:tc>
          <w:tcPr>
            <w:tcW w:w="577" w:type="dxa"/>
          </w:tcPr>
          <w:p w14:paraId="07321C5B" w14:textId="77777777" w:rsidR="00CC1781" w:rsidRDefault="00CC1781" w:rsidP="00A01C26">
            <w:pPr>
              <w:pStyle w:val="ListParagraph"/>
              <w:ind w:left="0"/>
              <w:rPr>
                <w:b/>
                <w:bCs/>
              </w:rPr>
            </w:pPr>
            <w:r>
              <w:rPr>
                <w:b/>
                <w:bCs/>
              </w:rPr>
              <w:t>1</w:t>
            </w:r>
          </w:p>
        </w:tc>
        <w:tc>
          <w:tcPr>
            <w:tcW w:w="1369" w:type="dxa"/>
          </w:tcPr>
          <w:p w14:paraId="28769438" w14:textId="77777777" w:rsidR="00CC1781" w:rsidRPr="00A9316E" w:rsidRDefault="00CC1781" w:rsidP="00A01C26">
            <w:pPr>
              <w:pStyle w:val="ListParagraph"/>
              <w:ind w:left="0"/>
              <w:rPr>
                <w:bCs/>
              </w:rPr>
            </w:pPr>
            <w:r>
              <w:rPr>
                <w:bCs/>
              </w:rPr>
              <w:t>comboBox1</w:t>
            </w:r>
          </w:p>
        </w:tc>
        <w:tc>
          <w:tcPr>
            <w:tcW w:w="1440" w:type="dxa"/>
          </w:tcPr>
          <w:p w14:paraId="6820F4EB" w14:textId="77777777" w:rsidR="00CC1781" w:rsidRPr="00A9316E" w:rsidRDefault="00CC1781" w:rsidP="00A01C26">
            <w:pPr>
              <w:pStyle w:val="ListParagraph"/>
              <w:ind w:left="0"/>
              <w:rPr>
                <w:bCs/>
              </w:rPr>
            </w:pPr>
            <w:r>
              <w:rPr>
                <w:bCs/>
              </w:rPr>
              <w:t>comboBox</w:t>
            </w:r>
          </w:p>
        </w:tc>
        <w:tc>
          <w:tcPr>
            <w:tcW w:w="3229" w:type="dxa"/>
          </w:tcPr>
          <w:p w14:paraId="5360CDA3" w14:textId="77777777" w:rsidR="00CC1781" w:rsidRPr="00A61A7F" w:rsidRDefault="00CC1781" w:rsidP="00A01C26">
            <w:pPr>
              <w:pStyle w:val="ListParagraph"/>
              <w:ind w:left="0"/>
              <w:rPr>
                <w:bCs/>
              </w:rPr>
            </w:pPr>
            <w:r>
              <w:rPr>
                <w:bCs/>
              </w:rPr>
              <w:t>Chọn tháng.</w:t>
            </w:r>
          </w:p>
        </w:tc>
        <w:tc>
          <w:tcPr>
            <w:tcW w:w="2144" w:type="dxa"/>
          </w:tcPr>
          <w:p w14:paraId="43BDC021" w14:textId="77777777" w:rsidR="00CC1781" w:rsidRPr="00214E7C" w:rsidRDefault="00CC1781" w:rsidP="00A01C26">
            <w:pPr>
              <w:pStyle w:val="ListParagraph"/>
              <w:ind w:left="0"/>
              <w:rPr>
                <w:bCs/>
              </w:rPr>
            </w:pPr>
            <w:r>
              <w:rPr>
                <w:bCs/>
              </w:rPr>
              <w:t>DropDownStyle: DropDownList.</w:t>
            </w:r>
          </w:p>
        </w:tc>
      </w:tr>
      <w:tr w:rsidR="00CC1781" w14:paraId="06D4ED7B" w14:textId="77777777" w:rsidTr="00A01C26">
        <w:tc>
          <w:tcPr>
            <w:tcW w:w="577" w:type="dxa"/>
          </w:tcPr>
          <w:p w14:paraId="1B5317C2" w14:textId="77777777" w:rsidR="00CC1781" w:rsidRDefault="00CC1781" w:rsidP="00A01C26">
            <w:pPr>
              <w:pStyle w:val="ListParagraph"/>
              <w:ind w:left="0"/>
              <w:rPr>
                <w:b/>
                <w:bCs/>
              </w:rPr>
            </w:pPr>
            <w:r>
              <w:rPr>
                <w:b/>
                <w:bCs/>
              </w:rPr>
              <w:t>2</w:t>
            </w:r>
          </w:p>
        </w:tc>
        <w:tc>
          <w:tcPr>
            <w:tcW w:w="1369" w:type="dxa"/>
          </w:tcPr>
          <w:p w14:paraId="5DC33C13" w14:textId="77777777" w:rsidR="00CC1781" w:rsidRPr="006E24ED" w:rsidRDefault="00CC1781" w:rsidP="00A01C26">
            <w:pPr>
              <w:pStyle w:val="ListParagraph"/>
              <w:ind w:left="0"/>
              <w:rPr>
                <w:bCs/>
              </w:rPr>
            </w:pPr>
            <w:r>
              <w:rPr>
                <w:bCs/>
              </w:rPr>
              <w:t>Label1</w:t>
            </w:r>
          </w:p>
        </w:tc>
        <w:tc>
          <w:tcPr>
            <w:tcW w:w="1440" w:type="dxa"/>
          </w:tcPr>
          <w:p w14:paraId="25E49380" w14:textId="77777777" w:rsidR="00CC1781" w:rsidRPr="001B2B58" w:rsidRDefault="00CC1781" w:rsidP="00A01C26">
            <w:pPr>
              <w:pStyle w:val="ListParagraph"/>
              <w:ind w:left="0"/>
              <w:rPr>
                <w:bCs/>
              </w:rPr>
            </w:pPr>
            <w:r>
              <w:rPr>
                <w:bCs/>
              </w:rPr>
              <w:t>label</w:t>
            </w:r>
          </w:p>
        </w:tc>
        <w:tc>
          <w:tcPr>
            <w:tcW w:w="3229" w:type="dxa"/>
          </w:tcPr>
          <w:p w14:paraId="4CFB4CDF" w14:textId="77777777" w:rsidR="00CC1781" w:rsidRPr="006C4305" w:rsidRDefault="00CC1781" w:rsidP="00A01C26">
            <w:pPr>
              <w:pStyle w:val="ListParagraph"/>
              <w:ind w:left="0"/>
              <w:rPr>
                <w:bCs/>
              </w:rPr>
            </w:pPr>
            <w:r>
              <w:rPr>
                <w:bCs/>
              </w:rPr>
              <w:t>Thể hiện tên chức năng.</w:t>
            </w:r>
          </w:p>
        </w:tc>
        <w:tc>
          <w:tcPr>
            <w:tcW w:w="2144" w:type="dxa"/>
          </w:tcPr>
          <w:p w14:paraId="5FC0E9C4" w14:textId="77777777" w:rsidR="00CC1781" w:rsidRPr="006C4305" w:rsidRDefault="00CC1781" w:rsidP="00A01C26">
            <w:pPr>
              <w:pStyle w:val="ListParagraph"/>
              <w:ind w:left="0"/>
              <w:rPr>
                <w:bCs/>
              </w:rPr>
            </w:pPr>
          </w:p>
        </w:tc>
      </w:tr>
      <w:tr w:rsidR="00CC1781" w14:paraId="51FEFADD" w14:textId="77777777" w:rsidTr="00A01C26">
        <w:tc>
          <w:tcPr>
            <w:tcW w:w="577" w:type="dxa"/>
          </w:tcPr>
          <w:p w14:paraId="31A74307" w14:textId="77777777" w:rsidR="00CC1781" w:rsidRDefault="00CC1781" w:rsidP="00A01C26">
            <w:pPr>
              <w:pStyle w:val="ListParagraph"/>
              <w:ind w:left="0"/>
              <w:rPr>
                <w:b/>
                <w:bCs/>
              </w:rPr>
            </w:pPr>
            <w:r>
              <w:rPr>
                <w:b/>
                <w:bCs/>
              </w:rPr>
              <w:t>3</w:t>
            </w:r>
          </w:p>
        </w:tc>
        <w:tc>
          <w:tcPr>
            <w:tcW w:w="1369" w:type="dxa"/>
          </w:tcPr>
          <w:p w14:paraId="78C337FC" w14:textId="77777777" w:rsidR="00CC1781" w:rsidRPr="003665DE" w:rsidRDefault="00CC1781" w:rsidP="00A01C26">
            <w:pPr>
              <w:pStyle w:val="ListParagraph"/>
              <w:ind w:left="0"/>
              <w:rPr>
                <w:bCs/>
              </w:rPr>
            </w:pPr>
            <w:r>
              <w:rPr>
                <w:bCs/>
              </w:rPr>
              <w:t>ListView1</w:t>
            </w:r>
          </w:p>
        </w:tc>
        <w:tc>
          <w:tcPr>
            <w:tcW w:w="1440" w:type="dxa"/>
          </w:tcPr>
          <w:p w14:paraId="7447B395" w14:textId="77777777" w:rsidR="00CC1781" w:rsidRDefault="00CC1781" w:rsidP="00A01C26">
            <w:pPr>
              <w:pStyle w:val="ListParagraph"/>
              <w:ind w:left="0"/>
              <w:rPr>
                <w:bCs/>
              </w:rPr>
            </w:pPr>
            <w:r>
              <w:rPr>
                <w:bCs/>
              </w:rPr>
              <w:t>listView</w:t>
            </w:r>
          </w:p>
        </w:tc>
        <w:tc>
          <w:tcPr>
            <w:tcW w:w="3229" w:type="dxa"/>
          </w:tcPr>
          <w:p w14:paraId="7DC150D6" w14:textId="77777777" w:rsidR="00CC1781" w:rsidRPr="00F8744C" w:rsidRDefault="00CC1781" w:rsidP="00A01C26">
            <w:pPr>
              <w:pStyle w:val="ListParagraph"/>
              <w:ind w:left="0"/>
              <w:rPr>
                <w:b/>
              </w:rPr>
            </w:pPr>
            <w:r>
              <w:rPr>
                <w:bCs/>
              </w:rPr>
              <w:t xml:space="preserve">Thể hiện thông tin về việc dùng thuốc của cả tháng gồm: </w:t>
            </w:r>
            <w:r>
              <w:rPr>
                <w:b/>
              </w:rPr>
              <w:t>tên thuốc, đơn vị, số lượng số lần dùng.</w:t>
            </w:r>
          </w:p>
        </w:tc>
        <w:tc>
          <w:tcPr>
            <w:tcW w:w="2144" w:type="dxa"/>
          </w:tcPr>
          <w:p w14:paraId="7C472FBA" w14:textId="77777777" w:rsidR="00CC1781" w:rsidRDefault="00CC1781" w:rsidP="00A01C26">
            <w:pPr>
              <w:pStyle w:val="ListParagraph"/>
              <w:ind w:left="0"/>
              <w:rPr>
                <w:bCs/>
              </w:rPr>
            </w:pPr>
          </w:p>
        </w:tc>
      </w:tr>
    </w:tbl>
    <w:p w14:paraId="1C8572DF" w14:textId="77777777" w:rsidR="00A01C26" w:rsidRDefault="00A01C26" w:rsidP="00A01C26">
      <w:pPr>
        <w:pStyle w:val="Subtitle"/>
        <w:ind w:firstLine="284"/>
        <w:rPr>
          <w:b/>
          <w:bCs/>
          <w:color w:val="auto"/>
        </w:rPr>
      </w:pPr>
    </w:p>
    <w:p w14:paraId="4AC67AC6" w14:textId="77777777" w:rsidR="00A01C26" w:rsidRDefault="00A01C26" w:rsidP="00A01C26">
      <w:pPr>
        <w:pStyle w:val="Subtitle"/>
        <w:ind w:firstLine="284"/>
        <w:rPr>
          <w:b/>
          <w:bCs/>
          <w:color w:val="auto"/>
        </w:rPr>
      </w:pPr>
    </w:p>
    <w:p w14:paraId="118E7FAD" w14:textId="46948531" w:rsidR="00A01C26" w:rsidRPr="00A01C26" w:rsidRDefault="00A01C26" w:rsidP="00A01C26">
      <w:pPr>
        <w:pStyle w:val="Subtitle"/>
        <w:ind w:firstLine="284"/>
        <w:rPr>
          <w:b/>
          <w:bCs/>
          <w:color w:val="auto"/>
        </w:rPr>
      </w:pPr>
      <w:r w:rsidRPr="00A427CF">
        <w:rPr>
          <w:b/>
          <w:bCs/>
          <w:color w:val="auto"/>
        </w:rPr>
        <w:t>THÀNH PHẦ</w:t>
      </w:r>
      <w:r>
        <w:rPr>
          <w:b/>
          <w:bCs/>
          <w:color w:val="auto"/>
        </w:rPr>
        <w:t>N</w:t>
      </w:r>
    </w:p>
    <w:p w14:paraId="75AEE465" w14:textId="6AFAAD2A" w:rsidR="00CC1781" w:rsidRDefault="00CC1781" w:rsidP="00CC1781">
      <w:pPr>
        <w:rPr>
          <w:b/>
          <w:bCs/>
          <w:color w:val="FFFFFF" w:themeColor="background1"/>
        </w:rPr>
      </w:pPr>
    </w:p>
    <w:p w14:paraId="2DD21866" w14:textId="77777777" w:rsidR="00A01C26" w:rsidRDefault="00A01C26" w:rsidP="00CC1781">
      <w:pPr>
        <w:rPr>
          <w:b/>
          <w:bCs/>
          <w:color w:val="FFFFFF" w:themeColor="background1"/>
        </w:rPr>
      </w:pPr>
    </w:p>
    <w:p w14:paraId="400D587A" w14:textId="77777777" w:rsidR="00CC1781" w:rsidRDefault="00CC1781" w:rsidP="00A01C26">
      <w:pPr>
        <w:spacing w:after="160" w:line="259" w:lineRule="auto"/>
        <w:rPr>
          <w:ins w:id="20" w:author="Lê Si Lắc" w:date="2019-06-02T11:26:00Z"/>
        </w:rPr>
      </w:pPr>
    </w:p>
    <w:tbl>
      <w:tblPr>
        <w:tblStyle w:val="GridTable4-Accent5"/>
        <w:tblW w:w="9209" w:type="dxa"/>
        <w:tblLook w:val="06A0" w:firstRow="1" w:lastRow="0" w:firstColumn="1" w:lastColumn="0" w:noHBand="1" w:noVBand="1"/>
      </w:tblPr>
      <w:tblGrid>
        <w:gridCol w:w="1696"/>
        <w:gridCol w:w="7513"/>
      </w:tblGrid>
      <w:tr w:rsidR="00A01C26" w:rsidRPr="00A01C26" w14:paraId="02C335B4" w14:textId="77777777" w:rsidTr="00A01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080F71" w14:textId="77777777" w:rsidR="00CC1781" w:rsidRPr="00A01C26" w:rsidRDefault="00CC1781" w:rsidP="00CC1781">
            <w:r w:rsidRPr="00A01C26">
              <w:lastRenderedPageBreak/>
              <w:t>Danh sách màn hình</w:t>
            </w:r>
          </w:p>
        </w:tc>
        <w:tc>
          <w:tcPr>
            <w:tcW w:w="7513" w:type="dxa"/>
          </w:tcPr>
          <w:p w14:paraId="5F455B0F" w14:textId="77777777" w:rsidR="00CC1781" w:rsidRPr="00A01C26" w:rsidRDefault="00CC1781" w:rsidP="00CC1781">
            <w:pPr>
              <w:cnfStyle w:val="100000000000" w:firstRow="1" w:lastRow="0" w:firstColumn="0" w:lastColumn="0" w:oddVBand="0" w:evenVBand="0" w:oddHBand="0" w:evenHBand="0" w:firstRowFirstColumn="0" w:firstRowLastColumn="0" w:lastRowFirstColumn="0" w:lastRowLastColumn="0"/>
            </w:pPr>
            <w:r w:rsidRPr="00A01C26">
              <w:t>Xử lý sự kiện</w:t>
            </w:r>
          </w:p>
        </w:tc>
      </w:tr>
      <w:tr w:rsidR="00A01C26" w:rsidRPr="00A01C26" w14:paraId="47DC5E33"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15EFF969" w14:textId="77777777" w:rsidR="00CC1781" w:rsidRPr="00A01C26" w:rsidRDefault="00CC1781" w:rsidP="00CC1781">
            <w:r w:rsidRPr="00A01C26">
              <w:t>Đăng nhập</w:t>
            </w:r>
          </w:p>
        </w:tc>
        <w:tc>
          <w:tcPr>
            <w:tcW w:w="7513" w:type="dxa"/>
          </w:tcPr>
          <w:p w14:paraId="323FDB6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Người dùng nhập thông tin tài khoản được cấp</w:t>
            </w:r>
          </w:p>
          <w:p w14:paraId="56D1005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Tài khoản được nhập đúng -&gt; cho phép truy cập vào hệ thống</w:t>
            </w:r>
          </w:p>
          <w:p w14:paraId="2B07087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Ngược lại, yêu cầu người dùng nhập lại</w:t>
            </w:r>
          </w:p>
        </w:tc>
      </w:tr>
      <w:tr w:rsidR="00A01C26" w:rsidRPr="00A01C26" w14:paraId="28167534"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C16A15E" w14:textId="77777777" w:rsidR="00CC1781" w:rsidRPr="00A01C26" w:rsidRDefault="00CC1781" w:rsidP="00CC1781">
            <w:r w:rsidRPr="00A01C26">
              <w:t>Trang chủ</w:t>
            </w:r>
          </w:p>
        </w:tc>
        <w:tc>
          <w:tcPr>
            <w:tcW w:w="7513" w:type="dxa"/>
          </w:tcPr>
          <w:p w14:paraId="3B3980FE"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Hiển thị các chức năng cho người dùng lựa chọn</w:t>
            </w:r>
          </w:p>
        </w:tc>
      </w:tr>
      <w:tr w:rsidR="00A01C26" w:rsidRPr="00A01C26" w14:paraId="5B89542D"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09B1912" w14:textId="77777777" w:rsidR="00CC1781" w:rsidRPr="00A01C26" w:rsidRDefault="00CC1781" w:rsidP="00CC1781">
            <w:r w:rsidRPr="00A01C26">
              <w:t>Bệnh nhân</w:t>
            </w:r>
          </w:p>
        </w:tc>
        <w:tc>
          <w:tcPr>
            <w:tcW w:w="7513" w:type="dxa"/>
          </w:tcPr>
          <w:p w14:paraId="591D7E7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Người dùng </w:t>
            </w:r>
            <w:r w:rsidRPr="00A01C26">
              <w:rPr>
                <w:b/>
              </w:rPr>
              <w:t xml:space="preserve">Click </w:t>
            </w:r>
            <w:r w:rsidRPr="00A01C26">
              <w:t xml:space="preserve">vào chức năng mình cần dùng gồm có: </w:t>
            </w:r>
            <w:r w:rsidRPr="00A01C26">
              <w:rPr>
                <w:i/>
              </w:rPr>
              <w:t xml:space="preserve">thông tin bệnh nhân, tìm kiếm bệnh nhân, phiếu bệnh, hóa đơn. </w:t>
            </w:r>
            <w:r w:rsidRPr="00A01C26">
              <w:t>Khi chức năng nào được nhấn vào thì cửa sổ tương ứng sẽ xuất hiện.</w:t>
            </w:r>
          </w:p>
        </w:tc>
      </w:tr>
      <w:tr w:rsidR="00A01C26" w:rsidRPr="00A01C26" w14:paraId="09DCA447"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3E6F2973" w14:textId="77777777" w:rsidR="00CC1781" w:rsidRPr="00A01C26" w:rsidRDefault="00CC1781" w:rsidP="00CC1781">
            <w:r w:rsidRPr="00A01C26">
              <w:t>Thông tin bệnh nhân</w:t>
            </w:r>
          </w:p>
        </w:tc>
        <w:tc>
          <w:tcPr>
            <w:tcW w:w="7513" w:type="dxa"/>
          </w:tcPr>
          <w:p w14:paraId="4995F838"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DOB, Gender, Phone number, Address.</w:t>
            </w:r>
          </w:p>
          <w:p w14:paraId="19605536"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Load</w:t>
            </w:r>
            <w:r w:rsidRPr="00A01C26">
              <w:t>:  Dữ liệu sẽ hiện lên GridView</w:t>
            </w:r>
          </w:p>
          <w:p w14:paraId="1FB1BC6E"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 tên toàn là chữ, số điện thoại toàn số</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 để hủy bỏ thao tác. Ngược lại, thực hiện việc báo lỗi qua </w:t>
            </w:r>
            <w:r w:rsidRPr="00A01C26">
              <w:rPr>
                <w:i/>
              </w:rPr>
              <w:t>ErrorProvider.</w:t>
            </w:r>
          </w:p>
          <w:p w14:paraId="00968A34"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với cách thức tương tự như </w:t>
            </w:r>
            <w:r w:rsidRPr="00A01C26">
              <w:rPr>
                <w:b/>
              </w:rPr>
              <w:t>button Add</w:t>
            </w:r>
            <w:r w:rsidRPr="00A01C26">
              <w:t>. Ngược lại, quy trình cập nhập diễn ra: kiểm tính đúng -&gt; Save để lưu lại và Cancel để hủy</w:t>
            </w:r>
            <w:r w:rsidRPr="00A01C26">
              <w:rPr>
                <w:b/>
              </w:rPr>
              <w:t>.</w:t>
            </w:r>
          </w:p>
          <w:p w14:paraId="2A408FE2"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 xml:space="preserve">thông báo cảnh báo; </w:t>
            </w:r>
            <w:r w:rsidRPr="00A01C26">
              <w:t>nếu nhận được sự đồng thuận sẽ xóa dữ liệu</w:t>
            </w:r>
          </w:p>
        </w:tc>
      </w:tr>
      <w:tr w:rsidR="00A01C26" w:rsidRPr="00A01C26" w14:paraId="175C768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7096E83B" w14:textId="77777777" w:rsidR="00CC1781" w:rsidRPr="00A01C26" w:rsidRDefault="00CC1781" w:rsidP="00CC1781">
            <w:r w:rsidRPr="00A01C26">
              <w:t>Tìm kiếm bệnh nhân</w:t>
            </w:r>
          </w:p>
        </w:tc>
        <w:tc>
          <w:tcPr>
            <w:tcW w:w="7513" w:type="dxa"/>
          </w:tcPr>
          <w:p w14:paraId="68581CF9"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nhập thông tin tìm kiếm vào ô, có thể là tên, mã bệnh nhân hoặc số điện thoại. Tiếp đến, </w:t>
            </w:r>
            <w:r w:rsidRPr="00A01C26">
              <w:rPr>
                <w:b/>
              </w:rPr>
              <w:t>chọn Search</w:t>
            </w:r>
            <w:r w:rsidRPr="00A01C26">
              <w:t xml:space="preserve"> để tìm kết quả. </w:t>
            </w:r>
            <w:r w:rsidRPr="00A01C26">
              <w:rPr>
                <w:b/>
              </w:rPr>
              <w:t>Nhấn Clear</w:t>
            </w:r>
            <w:r w:rsidRPr="00A01C26">
              <w:t xml:space="preserve"> để xóa các kí tự trong ô đã nhập.</w:t>
            </w:r>
          </w:p>
        </w:tc>
      </w:tr>
      <w:tr w:rsidR="00A01C26" w:rsidRPr="00A01C26" w14:paraId="29390247"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513B7BAC" w14:textId="77777777" w:rsidR="00CC1781" w:rsidRPr="00A01C26" w:rsidRDefault="00CC1781" w:rsidP="00CC1781">
            <w:r w:rsidRPr="00A01C26">
              <w:t>Phiếu bệnh</w:t>
            </w:r>
          </w:p>
        </w:tc>
        <w:tc>
          <w:tcPr>
            <w:tcW w:w="7513" w:type="dxa"/>
          </w:tcPr>
          <w:p w14:paraId="72044787"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Thực hiện chức năng </w:t>
            </w:r>
            <w:r w:rsidRPr="00A01C26">
              <w:rPr>
                <w:b/>
              </w:rPr>
              <w:t>thêm, xóa, sửa</w:t>
            </w:r>
            <w:r w:rsidRPr="00A01C26">
              <w:t xml:space="preserve"> phiếu bệnh (</w:t>
            </w:r>
            <w:r w:rsidRPr="00A01C26">
              <w:rPr>
                <w:i/>
              </w:rPr>
              <w:t>bao gồm tên, dấu hiệu bệnh, loại bệnh, ngày khám, người lập phiếu bệnh</w:t>
            </w:r>
            <w:r w:rsidRPr="00A01C26">
              <w:t>)</w:t>
            </w:r>
          </w:p>
        </w:tc>
      </w:tr>
      <w:tr w:rsidR="00A01C26" w:rsidRPr="00A01C26" w14:paraId="3011CAFB"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B191791" w14:textId="77777777" w:rsidR="00CC1781" w:rsidRPr="00A01C26" w:rsidRDefault="00CC1781" w:rsidP="00CC1781">
            <w:r w:rsidRPr="00A01C26">
              <w:t>Hóa đơn</w:t>
            </w:r>
          </w:p>
        </w:tc>
        <w:tc>
          <w:tcPr>
            <w:tcW w:w="7513" w:type="dxa"/>
          </w:tcPr>
          <w:p w14:paraId="5CA9CAE0"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 xml:space="preserve">Người dùng lựa chọn hóa đơn cần in-&gt; Yes. </w:t>
            </w:r>
          </w:p>
          <w:p w14:paraId="78D8CBDD"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4FF7A09B"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35A4D607" w14:textId="77777777" w:rsidR="00CC1781" w:rsidRPr="00A01C26" w:rsidRDefault="00CC1781" w:rsidP="00CC1781">
            <w:r w:rsidRPr="00A01C26">
              <w:t>Quản lí</w:t>
            </w:r>
          </w:p>
        </w:tc>
        <w:tc>
          <w:tcPr>
            <w:tcW w:w="7513" w:type="dxa"/>
          </w:tcPr>
          <w:p w14:paraId="0FB39207"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Người dùng </w:t>
            </w:r>
            <w:r w:rsidRPr="00A01C26">
              <w:rPr>
                <w:b/>
              </w:rPr>
              <w:t xml:space="preserve">Click </w:t>
            </w:r>
            <w:r w:rsidRPr="00A01C26">
              <w:t>vào chức năng mình cần dùng gồm có: quản lí thuốc, quản lí bệnh và quản lí danh sách khám bệnh.</w:t>
            </w:r>
          </w:p>
          <w:p w14:paraId="76F5D4F5"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r w:rsidRPr="00A01C26">
              <w:t>Khi chức năng nào được nhấn vào thì cửa sổ tương ứng sẽ xuất hiện</w:t>
            </w:r>
          </w:p>
        </w:tc>
      </w:tr>
      <w:tr w:rsidR="00A01C26" w:rsidRPr="00A01C26" w14:paraId="13E1E998"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9D93FD6" w14:textId="77777777" w:rsidR="00CC1781" w:rsidRPr="00A01C26" w:rsidRDefault="00CC1781" w:rsidP="00CC1781">
            <w:r w:rsidRPr="00A01C26">
              <w:t>Quản lí thuốc</w:t>
            </w:r>
          </w:p>
        </w:tc>
        <w:tc>
          <w:tcPr>
            <w:tcW w:w="7513" w:type="dxa"/>
          </w:tcPr>
          <w:p w14:paraId="4E72D34D"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Quantity, Price.</w:t>
            </w:r>
          </w:p>
          <w:p w14:paraId="262113A8"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 tên toàn là chữ, giá tiền toàn là số</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để hủy bỏ thao tác. Ngược lại, thực hiện việc báo lỗi qua </w:t>
            </w:r>
            <w:r w:rsidRPr="00A01C26">
              <w:rPr>
                <w:i/>
              </w:rPr>
              <w:t>ErrorProvider.</w:t>
            </w:r>
          </w:p>
          <w:p w14:paraId="5DFBCFF9"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w:t>
            </w:r>
            <w:r w:rsidRPr="00A01C26">
              <w:lastRenderedPageBreak/>
              <w:t xml:space="preserve">với cách thức tương tự như </w:t>
            </w:r>
            <w:r w:rsidRPr="00A01C26">
              <w:rPr>
                <w:b/>
              </w:rPr>
              <w:t>button Add</w:t>
            </w:r>
            <w:r w:rsidRPr="00A01C26">
              <w:t xml:space="preserve">. Ngược lại, quy trình cập nhập diễn ra: kiểm tính đúng, </w:t>
            </w:r>
            <w:r w:rsidRPr="00A01C26">
              <w:rPr>
                <w:lang w:val="vi-VN"/>
              </w:rPr>
              <w:t>s</w:t>
            </w:r>
            <w:r w:rsidRPr="00A01C26">
              <w:t>ave</w:t>
            </w:r>
            <w:r w:rsidRPr="00A01C26">
              <w:rPr>
                <w:lang w:val="vi-VN"/>
              </w:rPr>
              <w:t xml:space="preserve"> </w:t>
            </w:r>
            <w:r w:rsidRPr="00A01C26">
              <w:t>để lưu lại và Cancel để hủy</w:t>
            </w:r>
            <w:r w:rsidRPr="00A01C26">
              <w:rPr>
                <w:b/>
              </w:rPr>
              <w:t>.</w:t>
            </w:r>
          </w:p>
          <w:p w14:paraId="20666949"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thông báo cảnh báo</w:t>
            </w:r>
            <w:r w:rsidRPr="00A01C26">
              <w:t>; nếu nhận được sự đồng thuận sẽ xóa dữ liệu.</w:t>
            </w:r>
          </w:p>
        </w:tc>
      </w:tr>
      <w:tr w:rsidR="00A01C26" w:rsidRPr="00A01C26" w14:paraId="0DF140E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5CCB180D" w14:textId="77777777" w:rsidR="00CC1781" w:rsidRPr="00A01C26" w:rsidRDefault="00CC1781" w:rsidP="00CC1781">
            <w:r w:rsidRPr="00A01C26">
              <w:lastRenderedPageBreak/>
              <w:t>Quản lí bệnh</w:t>
            </w:r>
          </w:p>
        </w:tc>
        <w:tc>
          <w:tcPr>
            <w:tcW w:w="7513" w:type="dxa"/>
          </w:tcPr>
          <w:p w14:paraId="76668E86"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i/>
              </w:rPr>
            </w:pPr>
            <w:r w:rsidRPr="00A01C26">
              <w:t xml:space="preserve">Người dùng thêm dữ liệu vào các trường sau: </w:t>
            </w:r>
            <w:r w:rsidRPr="00A01C26">
              <w:rPr>
                <w:i/>
              </w:rPr>
              <w:t>name, symptom.</w:t>
            </w:r>
          </w:p>
          <w:p w14:paraId="5776A8C8"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Add</w:t>
            </w:r>
            <w:r w:rsidRPr="00A01C26">
              <w:t>:  Các trường dữ liệu sẽ được kiểm tra (</w:t>
            </w:r>
            <w:r w:rsidRPr="00A01C26">
              <w:rPr>
                <w:i/>
              </w:rPr>
              <w:t>đầy đủ thông tin</w:t>
            </w:r>
            <w:r w:rsidRPr="00A01C26">
              <w:t xml:space="preserve">). Nếu các điều kiện trên thỏa đáp sẽ thực cho phép người dùng nhấn </w:t>
            </w:r>
            <w:r w:rsidRPr="00A01C26">
              <w:rPr>
                <w:b/>
              </w:rPr>
              <w:t>button</w:t>
            </w:r>
            <w:r w:rsidRPr="00A01C26">
              <w:t xml:space="preserve"> </w:t>
            </w:r>
            <w:r w:rsidRPr="00A01C26">
              <w:rPr>
                <w:b/>
              </w:rPr>
              <w:t xml:space="preserve">Save </w:t>
            </w:r>
            <w:r w:rsidRPr="00A01C26">
              <w:t xml:space="preserve">nếu đã chắc chắn việc thêm thông tin hoặc </w:t>
            </w:r>
            <w:r w:rsidRPr="00A01C26">
              <w:rPr>
                <w:b/>
              </w:rPr>
              <w:t>button</w:t>
            </w:r>
            <w:r w:rsidRPr="00A01C26">
              <w:t xml:space="preserve"> </w:t>
            </w:r>
            <w:r w:rsidRPr="00A01C26">
              <w:rPr>
                <w:b/>
              </w:rPr>
              <w:t xml:space="preserve">Cancel </w:t>
            </w:r>
            <w:r w:rsidRPr="00A01C26">
              <w:t xml:space="preserve"> để hủy bỏ thao tác. Ngược lại, thực hiện việc báo lỗi qua </w:t>
            </w:r>
            <w:r w:rsidRPr="00A01C26">
              <w:rPr>
                <w:i/>
              </w:rPr>
              <w:t>ErrorProvider.</w:t>
            </w:r>
          </w:p>
          <w:p w14:paraId="7E35F577"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Update</w:t>
            </w:r>
            <w:r w:rsidRPr="00A01C26">
              <w:t xml:space="preserve">: Kiểm tra đã có dòng nào ở DataGridView được chọn. Nếu chưa có thì thực hiện báo lỗi với cách thức tương tự như </w:t>
            </w:r>
            <w:r w:rsidRPr="00A01C26">
              <w:rPr>
                <w:b/>
              </w:rPr>
              <w:t>button Add</w:t>
            </w:r>
            <w:r w:rsidRPr="00A01C26">
              <w:t>. Ngược lại, quy trình cập nhập diễn ra: kiểm tính đúngg -&gt; Save để lưu lại và Cancel để hủy</w:t>
            </w:r>
            <w:r w:rsidRPr="00A01C26">
              <w:rPr>
                <w:b/>
              </w:rPr>
              <w:t>.</w:t>
            </w:r>
          </w:p>
          <w:p w14:paraId="7716DD40" w14:textId="77777777" w:rsidR="00CC1781" w:rsidRPr="00A01C26" w:rsidRDefault="00CC1781" w:rsidP="00CC1781">
            <w:pPr>
              <w:pStyle w:val="ListParagraph"/>
              <w:numPr>
                <w:ilvl w:val="1"/>
                <w:numId w:val="21"/>
              </w:numPr>
              <w:cnfStyle w:val="000000000000" w:firstRow="0" w:lastRow="0" w:firstColumn="0" w:lastColumn="0" w:oddVBand="0" w:evenVBand="0" w:oddHBand="0" w:evenHBand="0" w:firstRowFirstColumn="0" w:firstRowLastColumn="0" w:lastRowFirstColumn="0" w:lastRowLastColumn="0"/>
            </w:pPr>
            <w:r w:rsidRPr="00A01C26">
              <w:t xml:space="preserve">Khi nhấn </w:t>
            </w:r>
            <w:r w:rsidRPr="00A01C26">
              <w:rPr>
                <w:b/>
              </w:rPr>
              <w:t>button</w:t>
            </w:r>
            <w:r w:rsidRPr="00A01C26">
              <w:t xml:space="preserve"> </w:t>
            </w:r>
            <w:r w:rsidRPr="00A01C26">
              <w:rPr>
                <w:b/>
              </w:rPr>
              <w:t>Delete</w:t>
            </w:r>
            <w:r w:rsidRPr="00A01C26">
              <w:t xml:space="preserve">: Kiểm tra đã có dòng nào ở DataGridView được chọn. Nếu chưa có thì thực hiện báo lỗi với cách thức tương tự như </w:t>
            </w:r>
            <w:r w:rsidRPr="00A01C26">
              <w:rPr>
                <w:b/>
              </w:rPr>
              <w:t>button Add</w:t>
            </w:r>
            <w:r w:rsidRPr="00A01C26">
              <w:t xml:space="preserve">. Ngược lại, hiện </w:t>
            </w:r>
            <w:r w:rsidRPr="00A01C26">
              <w:rPr>
                <w:i/>
              </w:rPr>
              <w:t>thông báo cảnh báo</w:t>
            </w:r>
            <w:r w:rsidRPr="00A01C26">
              <w:t xml:space="preserve"> và nếu nhận được sự đồng thuận sẽ xóa dữ liệu</w:t>
            </w:r>
          </w:p>
          <w:p w14:paraId="4332C661"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1E53C545"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7B5359DE" w14:textId="77777777" w:rsidR="00CC1781" w:rsidRPr="00A01C26" w:rsidRDefault="00CC1781" w:rsidP="00CC1781">
            <w:r w:rsidRPr="00A01C26">
              <w:t>Quản lí danh sách khám bệnh</w:t>
            </w:r>
          </w:p>
        </w:tc>
        <w:tc>
          <w:tcPr>
            <w:tcW w:w="7513" w:type="dxa"/>
          </w:tcPr>
          <w:p w14:paraId="47ABA13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5372620A"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0EC3B432" w14:textId="77777777" w:rsidR="00CC1781" w:rsidRPr="00A01C26" w:rsidRDefault="00CC1781" w:rsidP="00CC1781">
            <w:r w:rsidRPr="00A01C26">
              <w:t>Thiết đặt phí khám bệnh</w:t>
            </w:r>
          </w:p>
        </w:tc>
        <w:tc>
          <w:tcPr>
            <w:tcW w:w="7513" w:type="dxa"/>
          </w:tcPr>
          <w:p w14:paraId="04E4AAA0"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Người dùng lựa chọn giá tiền khám bệnh, sau đó thực hiện việc lưu lại thông qua nút </w:t>
            </w:r>
            <w:r w:rsidRPr="00A01C26">
              <w:rPr>
                <w:b/>
              </w:rPr>
              <w:t xml:space="preserve">SAVE </w:t>
            </w:r>
            <w:r w:rsidRPr="00A01C26">
              <w:t xml:space="preserve">hoặc hủy bỏ với nút </w:t>
            </w:r>
            <w:r w:rsidRPr="00A01C26">
              <w:rPr>
                <w:b/>
              </w:rPr>
              <w:t>Cancel.</w:t>
            </w:r>
          </w:p>
        </w:tc>
      </w:tr>
      <w:tr w:rsidR="00A01C26" w:rsidRPr="00A01C26" w14:paraId="3D9304E8"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627F006" w14:textId="77777777" w:rsidR="00CC1781" w:rsidRPr="00A01C26" w:rsidRDefault="00CC1781" w:rsidP="00CC1781">
            <w:r w:rsidRPr="00A01C26">
              <w:t>Báo cáo</w:t>
            </w:r>
          </w:p>
        </w:tc>
        <w:tc>
          <w:tcPr>
            <w:tcW w:w="7513" w:type="dxa"/>
          </w:tcPr>
          <w:p w14:paraId="25300094"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rPr>
                <w:b/>
              </w:rPr>
            </w:pPr>
            <w:r w:rsidRPr="00A01C26">
              <w:t xml:space="preserve">Cung cấp giao cho người dùng lựa chọn những chức năng liên quan gồm: </w:t>
            </w:r>
            <w:r w:rsidRPr="00A01C26">
              <w:rPr>
                <w:b/>
              </w:rPr>
              <w:t>báo cáo tài chính, báo cáo thuốc.</w:t>
            </w:r>
          </w:p>
        </w:tc>
      </w:tr>
      <w:tr w:rsidR="00A01C26" w:rsidRPr="00A01C26" w14:paraId="7A033253"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4C301BA3" w14:textId="77777777" w:rsidR="00CC1781" w:rsidRPr="00A01C26" w:rsidRDefault="00CC1781" w:rsidP="00CC1781">
            <w:r w:rsidRPr="00A01C26">
              <w:t>Báo cáo tài chính</w:t>
            </w:r>
          </w:p>
        </w:tc>
        <w:tc>
          <w:tcPr>
            <w:tcW w:w="7513" w:type="dxa"/>
          </w:tcPr>
          <w:p w14:paraId="6CA1108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r w:rsidR="00A01C26" w:rsidRPr="00A01C26" w14:paraId="4DFB90B1" w14:textId="77777777" w:rsidTr="00A01C26">
        <w:tc>
          <w:tcPr>
            <w:cnfStyle w:val="001000000000" w:firstRow="0" w:lastRow="0" w:firstColumn="1" w:lastColumn="0" w:oddVBand="0" w:evenVBand="0" w:oddHBand="0" w:evenHBand="0" w:firstRowFirstColumn="0" w:firstRowLastColumn="0" w:lastRowFirstColumn="0" w:lastRowLastColumn="0"/>
            <w:tcW w:w="1696" w:type="dxa"/>
          </w:tcPr>
          <w:p w14:paraId="67AE97F4" w14:textId="77777777" w:rsidR="00CC1781" w:rsidRPr="00A01C26" w:rsidRDefault="00CC1781" w:rsidP="00CC1781">
            <w:r w:rsidRPr="00A01C26">
              <w:t>Báo cáo thuốc</w:t>
            </w:r>
          </w:p>
        </w:tc>
        <w:tc>
          <w:tcPr>
            <w:tcW w:w="7513" w:type="dxa"/>
          </w:tcPr>
          <w:p w14:paraId="30086AF2" w14:textId="77777777" w:rsidR="00CC1781" w:rsidRPr="00A01C26" w:rsidRDefault="00CC1781" w:rsidP="00CC1781">
            <w:pPr>
              <w:cnfStyle w:val="000000000000" w:firstRow="0" w:lastRow="0" w:firstColumn="0" w:lastColumn="0" w:oddVBand="0" w:evenVBand="0" w:oddHBand="0" w:evenHBand="0" w:firstRowFirstColumn="0" w:firstRowLastColumn="0" w:lastRowFirstColumn="0" w:lastRowLastColumn="0"/>
            </w:pPr>
          </w:p>
        </w:tc>
      </w:tr>
    </w:tbl>
    <w:p w14:paraId="46EABAC8" w14:textId="77777777" w:rsidR="00CC1781" w:rsidRDefault="00CC1781" w:rsidP="00CC1781">
      <w:pPr>
        <w:rPr>
          <w:lang w:val="vi-VN"/>
        </w:rPr>
      </w:pPr>
    </w:p>
    <w:p w14:paraId="360C5463" w14:textId="15E26C1A" w:rsidR="00A01C26" w:rsidRDefault="00CC1781">
      <w:pPr>
        <w:rPr>
          <w:lang w:val="vi-VN"/>
        </w:rPr>
      </w:pPr>
      <w:r>
        <w:rPr>
          <w:lang w:val="vi-VN"/>
        </w:rPr>
        <w:br w:type="page"/>
      </w:r>
    </w:p>
    <w:p w14:paraId="2A59ED0D" w14:textId="0BB3E8A9" w:rsidR="00A01C26" w:rsidRPr="00A01C26" w:rsidRDefault="00A01C26" w:rsidP="00A01C26">
      <w:pPr>
        <w:pStyle w:val="Heading2"/>
      </w:pPr>
      <w:r>
        <w:rPr>
          <w:lang w:val="vi-VN"/>
        </w:rPr>
        <w:lastRenderedPageBreak/>
        <w:t xml:space="preserve">3 </w:t>
      </w:r>
      <w:r w:rsidRPr="00A01C26">
        <w:t>Thiết kế dữ liệu (RD – Relationship Diagram – Mô hình quan hệ)</w:t>
      </w:r>
    </w:p>
    <w:p w14:paraId="56E7C9C3" w14:textId="77777777" w:rsidR="00A01C26" w:rsidRDefault="00A01C26" w:rsidP="00A01C26">
      <w:pPr>
        <w:pStyle w:val="ListParagraph"/>
        <w:ind w:left="1080"/>
      </w:pPr>
    </w:p>
    <w:p w14:paraId="153426F8" w14:textId="77777777" w:rsidR="00A01C26" w:rsidRDefault="00A01C26" w:rsidP="00A01C26">
      <w:pPr>
        <w:pStyle w:val="ListParagraph"/>
        <w:ind w:left="1080"/>
      </w:pPr>
    </w:p>
    <w:p w14:paraId="3FEB8B5D" w14:textId="21818D82" w:rsidR="00A01C26" w:rsidRDefault="00A01C26" w:rsidP="00A01C26">
      <w:r>
        <w:rPr>
          <w:noProof/>
        </w:rPr>
        <w:drawing>
          <wp:anchor distT="0" distB="0" distL="114300" distR="114300" simplePos="0" relativeHeight="251668480" behindDoc="1" locked="0" layoutInCell="1" allowOverlap="1" wp14:anchorId="60FB4A5E" wp14:editId="2360DBCE">
            <wp:simplePos x="0" y="0"/>
            <wp:positionH relativeFrom="column">
              <wp:posOffset>224423</wp:posOffset>
            </wp:positionH>
            <wp:positionV relativeFrom="paragraph">
              <wp:posOffset>4123985</wp:posOffset>
            </wp:positionV>
            <wp:extent cx="5662295" cy="3810000"/>
            <wp:effectExtent l="0" t="0" r="0" b="0"/>
            <wp:wrapNone/>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229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5DD37A4" wp14:editId="22AC6533">
            <wp:extent cx="5562600" cy="46767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5732" cy="4679408"/>
                    </a:xfrm>
                    <a:prstGeom prst="rect">
                      <a:avLst/>
                    </a:prstGeom>
                    <a:noFill/>
                    <a:ln>
                      <a:noFill/>
                    </a:ln>
                  </pic:spPr>
                </pic:pic>
              </a:graphicData>
            </a:graphic>
          </wp:inline>
        </w:drawing>
      </w:r>
      <w:r>
        <w:br w:type="page"/>
      </w:r>
    </w:p>
    <w:p w14:paraId="4A4E4507" w14:textId="0363E5D0" w:rsidR="00A01C26" w:rsidRDefault="00A01C26" w:rsidP="00A01C26">
      <w:pPr>
        <w:pStyle w:val="Heading3"/>
      </w:pPr>
      <w:r>
        <w:rPr>
          <w:lang w:val="vi-VN"/>
        </w:rPr>
        <w:lastRenderedPageBreak/>
        <w:t xml:space="preserve">3.1 </w:t>
      </w:r>
      <w:r>
        <w:t>Giải thích từng bảng, kiểu dữ liệu</w:t>
      </w:r>
    </w:p>
    <w:p w14:paraId="37BAFA01" w14:textId="77777777" w:rsidR="00A01C26" w:rsidRPr="007C2FEC" w:rsidRDefault="00A01C26" w:rsidP="00A01C26">
      <w:pPr>
        <w:pStyle w:val="ListParagraph"/>
        <w:numPr>
          <w:ilvl w:val="0"/>
          <w:numId w:val="37"/>
        </w:numPr>
        <w:spacing w:after="160" w:line="256" w:lineRule="auto"/>
      </w:pPr>
      <w:r w:rsidRPr="00A01C26">
        <w:rPr>
          <w:lang w:val="vi-VN"/>
        </w:rPr>
        <w:t>Appointment (</w:t>
      </w:r>
      <w:r w:rsidRPr="00A01C26">
        <w:rPr>
          <w:u w:val="single"/>
          <w:lang w:val="vi-VN"/>
        </w:rPr>
        <w:t>appointment_id</w:t>
      </w:r>
      <w:r w:rsidRPr="00A01C26">
        <w:rPr>
          <w:lang w:val="vi-VN"/>
        </w:rPr>
        <w:t>, patient_id, employee_id)</w:t>
      </w:r>
    </w:p>
    <w:p w14:paraId="1B15D7C0" w14:textId="77777777" w:rsidR="00A01C26" w:rsidRPr="0077334E" w:rsidRDefault="00A01C26" w:rsidP="00A01C26">
      <w:pPr>
        <w:pStyle w:val="ListParagraph"/>
        <w:numPr>
          <w:ilvl w:val="0"/>
          <w:numId w:val="37"/>
        </w:numPr>
        <w:spacing w:after="160" w:line="256" w:lineRule="auto"/>
      </w:pPr>
      <w:r w:rsidRPr="00A01C26">
        <w:rPr>
          <w:lang w:val="vi-VN"/>
        </w:rPr>
        <w:t>MedicalRecord(</w:t>
      </w:r>
      <w:r w:rsidRPr="00A01C26">
        <w:rPr>
          <w:u w:val="single"/>
          <w:lang w:val="vi-VN"/>
        </w:rPr>
        <w:t>record_id</w:t>
      </w:r>
      <w:r w:rsidRPr="00A01C26">
        <w:rPr>
          <w:lang w:val="vi-VN"/>
        </w:rPr>
        <w:t>, patient_id, symptom, disease, date)</w:t>
      </w:r>
    </w:p>
    <w:p w14:paraId="30029CFE" w14:textId="77777777" w:rsidR="00A01C26" w:rsidRPr="006B0648" w:rsidRDefault="00A01C26" w:rsidP="00A01C26">
      <w:pPr>
        <w:pStyle w:val="ListParagraph"/>
        <w:numPr>
          <w:ilvl w:val="0"/>
          <w:numId w:val="37"/>
        </w:numPr>
        <w:spacing w:after="160" w:line="256" w:lineRule="auto"/>
      </w:pPr>
      <w:r w:rsidRPr="00A01C26">
        <w:rPr>
          <w:lang w:val="vi-VN"/>
        </w:rPr>
        <w:t>Bill (</w:t>
      </w:r>
      <w:r w:rsidRPr="00A01C26">
        <w:rPr>
          <w:u w:val="single"/>
          <w:lang w:val="vi-VN"/>
        </w:rPr>
        <w:t>bill_id,</w:t>
      </w:r>
      <w:r w:rsidRPr="00A01C26">
        <w:rPr>
          <w:lang w:val="vi-VN"/>
        </w:rPr>
        <w:t xml:space="preserve"> record_id, medicine, treatment, total)</w:t>
      </w:r>
    </w:p>
    <w:p w14:paraId="6F4D979C" w14:textId="77777777" w:rsidR="00A01C26" w:rsidRPr="00180C4B" w:rsidRDefault="00A01C26" w:rsidP="00A01C26">
      <w:pPr>
        <w:pStyle w:val="ListParagraph"/>
        <w:numPr>
          <w:ilvl w:val="0"/>
          <w:numId w:val="37"/>
        </w:numPr>
        <w:spacing w:after="160" w:line="256" w:lineRule="auto"/>
      </w:pPr>
      <w:r w:rsidRPr="00A01C26">
        <w:rPr>
          <w:lang w:val="vi-VN"/>
        </w:rPr>
        <w:t>BillItem (</w:t>
      </w:r>
      <w:r w:rsidRPr="00A01C26">
        <w:rPr>
          <w:u w:val="single"/>
          <w:lang w:val="vi-VN"/>
        </w:rPr>
        <w:t>item_id,</w:t>
      </w:r>
      <w:r w:rsidRPr="00A01C26">
        <w:rPr>
          <w:lang w:val="vi-VN"/>
        </w:rPr>
        <w:t xml:space="preserve"> bill_id, item_name, item_usage, unit, quantity, price)</w:t>
      </w:r>
    </w:p>
    <w:p w14:paraId="0EBE25A0" w14:textId="77777777" w:rsidR="00A01C26" w:rsidRPr="00180C4B" w:rsidRDefault="00A01C26" w:rsidP="00A01C26">
      <w:pPr>
        <w:pStyle w:val="ListParagraph"/>
        <w:numPr>
          <w:ilvl w:val="0"/>
          <w:numId w:val="37"/>
        </w:numPr>
        <w:spacing w:after="160" w:line="256" w:lineRule="auto"/>
      </w:pPr>
      <w:r w:rsidRPr="00A01C26">
        <w:rPr>
          <w:lang w:val="vi-VN"/>
        </w:rPr>
        <w:t>Medicine (</w:t>
      </w:r>
      <w:r w:rsidRPr="00A01C26">
        <w:rPr>
          <w:u w:val="single"/>
          <w:lang w:val="vi-VN"/>
        </w:rPr>
        <w:t>med_id</w:t>
      </w:r>
      <w:r w:rsidRPr="00A01C26">
        <w:rPr>
          <w:lang w:val="vi-VN"/>
        </w:rPr>
        <w:t>, name, quantity, price)</w:t>
      </w:r>
    </w:p>
    <w:p w14:paraId="2FB6189C" w14:textId="77777777" w:rsidR="00A01C26" w:rsidRPr="006366E9" w:rsidRDefault="00A01C26" w:rsidP="00A01C26">
      <w:pPr>
        <w:pStyle w:val="ListParagraph"/>
        <w:numPr>
          <w:ilvl w:val="0"/>
          <w:numId w:val="37"/>
        </w:numPr>
        <w:spacing w:after="160" w:line="256" w:lineRule="auto"/>
      </w:pPr>
      <w:r w:rsidRPr="00A01C26">
        <w:rPr>
          <w:lang w:val="vi-VN"/>
        </w:rPr>
        <w:t>MedicineSupply (</w:t>
      </w:r>
      <w:r w:rsidRPr="00A01C26">
        <w:rPr>
          <w:u w:val="single"/>
          <w:lang w:val="vi-VN"/>
        </w:rPr>
        <w:t>med_id,</w:t>
      </w:r>
      <w:r w:rsidRPr="00A01C26">
        <w:rPr>
          <w:lang w:val="vi-VN"/>
        </w:rPr>
        <w:t xml:space="preserve"> name, quantity, price)</w:t>
      </w:r>
    </w:p>
    <w:p w14:paraId="77DAD5F6" w14:textId="77777777" w:rsidR="00A01C26" w:rsidRPr="006366E9" w:rsidRDefault="00A01C26" w:rsidP="00A01C26">
      <w:pPr>
        <w:pStyle w:val="ListParagraph"/>
        <w:numPr>
          <w:ilvl w:val="0"/>
          <w:numId w:val="37"/>
        </w:numPr>
        <w:spacing w:after="160" w:line="256" w:lineRule="auto"/>
      </w:pPr>
      <w:r w:rsidRPr="00A01C26">
        <w:rPr>
          <w:lang w:val="vi-VN"/>
        </w:rPr>
        <w:t>Patient (</w:t>
      </w:r>
      <w:r w:rsidRPr="00A01C26">
        <w:rPr>
          <w:u w:val="single"/>
          <w:lang w:val="vi-VN"/>
        </w:rPr>
        <w:t>patient_id</w:t>
      </w:r>
      <w:r w:rsidRPr="00A01C26">
        <w:rPr>
          <w:lang w:val="vi-VN"/>
        </w:rPr>
        <w:t>, name, birthday, gender, address, phone)</w:t>
      </w:r>
    </w:p>
    <w:p w14:paraId="214F2E89" w14:textId="77777777" w:rsidR="00A01C26" w:rsidRPr="007D4A6B" w:rsidRDefault="00A01C26" w:rsidP="00A01C26">
      <w:pPr>
        <w:pStyle w:val="ListParagraph"/>
        <w:numPr>
          <w:ilvl w:val="0"/>
          <w:numId w:val="37"/>
        </w:numPr>
        <w:spacing w:after="160" w:line="256" w:lineRule="auto"/>
      </w:pPr>
      <w:r w:rsidRPr="00A01C26">
        <w:rPr>
          <w:lang w:val="vi-VN"/>
        </w:rPr>
        <w:t>Treatment (</w:t>
      </w:r>
      <w:r w:rsidRPr="00A01C26">
        <w:rPr>
          <w:u w:val="single"/>
          <w:lang w:val="vi-VN"/>
        </w:rPr>
        <w:t>treat_id,</w:t>
      </w:r>
      <w:r w:rsidRPr="00A01C26">
        <w:rPr>
          <w:lang w:val="vi-VN"/>
        </w:rPr>
        <w:t xml:space="preserve"> treat_name, symptom)</w:t>
      </w:r>
    </w:p>
    <w:p w14:paraId="75B91475" w14:textId="77777777" w:rsidR="00A01C26" w:rsidRPr="007A2D96" w:rsidRDefault="00A01C26" w:rsidP="00A01C26">
      <w:pPr>
        <w:pStyle w:val="ListParagraph"/>
        <w:numPr>
          <w:ilvl w:val="0"/>
          <w:numId w:val="37"/>
        </w:numPr>
        <w:spacing w:after="160" w:line="256" w:lineRule="auto"/>
      </w:pPr>
      <w:r w:rsidRPr="00A01C26">
        <w:rPr>
          <w:lang w:val="vi-VN"/>
        </w:rPr>
        <w:t>TreatmentSuggest (treatment_name, symptom, suggested_med)</w:t>
      </w:r>
    </w:p>
    <w:p w14:paraId="5852D2C6" w14:textId="77777777" w:rsidR="00A01C26" w:rsidRPr="006A6D67" w:rsidRDefault="00A01C26" w:rsidP="00A01C26">
      <w:pPr>
        <w:pStyle w:val="ListParagraph"/>
        <w:numPr>
          <w:ilvl w:val="0"/>
          <w:numId w:val="37"/>
        </w:numPr>
        <w:spacing w:after="160" w:line="256" w:lineRule="auto"/>
      </w:pPr>
      <w:r w:rsidRPr="00A01C26">
        <w:rPr>
          <w:lang w:val="vi-VN"/>
        </w:rPr>
        <w:t>Province (</w:t>
      </w:r>
      <w:r w:rsidRPr="00A01C26">
        <w:rPr>
          <w:u w:val="single"/>
          <w:lang w:val="vi-VN"/>
        </w:rPr>
        <w:t>matp</w:t>
      </w:r>
      <w:r w:rsidRPr="00A01C26">
        <w:rPr>
          <w:lang w:val="vi-VN"/>
        </w:rPr>
        <w:t>, name, type)</w:t>
      </w:r>
    </w:p>
    <w:p w14:paraId="7C6CE2F2" w14:textId="77777777" w:rsidR="00A01C26" w:rsidRPr="008B46C0" w:rsidRDefault="00A01C26" w:rsidP="00A01C26">
      <w:pPr>
        <w:pStyle w:val="ListParagraph"/>
        <w:numPr>
          <w:ilvl w:val="0"/>
          <w:numId w:val="37"/>
        </w:numPr>
        <w:spacing w:after="160" w:line="256" w:lineRule="auto"/>
      </w:pPr>
      <w:r w:rsidRPr="00A01C26">
        <w:rPr>
          <w:lang w:val="vi-VN"/>
        </w:rPr>
        <w:t>District (</w:t>
      </w:r>
      <w:r w:rsidRPr="00A01C26">
        <w:rPr>
          <w:u w:val="single"/>
          <w:lang w:val="vi-VN"/>
        </w:rPr>
        <w:t>maqh,</w:t>
      </w:r>
      <w:r w:rsidRPr="00A01C26">
        <w:rPr>
          <w:lang w:val="vi-VN"/>
        </w:rPr>
        <w:t xml:space="preserve"> name, type, matp)</w:t>
      </w:r>
    </w:p>
    <w:p w14:paraId="784B6921" w14:textId="77777777" w:rsidR="00A01C26" w:rsidRDefault="00A01C26" w:rsidP="00A01C26">
      <w:pPr>
        <w:pStyle w:val="ListParagraph"/>
        <w:numPr>
          <w:ilvl w:val="0"/>
          <w:numId w:val="37"/>
        </w:numPr>
        <w:spacing w:after="160" w:line="256" w:lineRule="auto"/>
      </w:pPr>
      <w:r w:rsidRPr="00A01C26">
        <w:rPr>
          <w:lang w:val="vi-VN"/>
        </w:rPr>
        <w:t>Townn(</w:t>
      </w:r>
      <w:r w:rsidRPr="00A01C26">
        <w:rPr>
          <w:u w:val="single"/>
          <w:lang w:val="vi-VN"/>
        </w:rPr>
        <w:t>xaid</w:t>
      </w:r>
      <w:r w:rsidRPr="00A01C26">
        <w:rPr>
          <w:lang w:val="vi-VN"/>
        </w:rPr>
        <w:t>, name, type, maqh)</w:t>
      </w:r>
    </w:p>
    <w:p w14:paraId="000D03B7" w14:textId="350D2C2E" w:rsidR="00A01C26" w:rsidRDefault="00A01C26" w:rsidP="00A01C26">
      <w:pPr>
        <w:pStyle w:val="Heading3"/>
      </w:pPr>
      <w:r>
        <w:rPr>
          <w:lang w:val="vi-VN"/>
        </w:rPr>
        <w:t>3.2</w:t>
      </w:r>
      <w:r>
        <w:t xml:space="preserve"> Khóa &amp;</w:t>
      </w:r>
      <w:r>
        <w:rPr>
          <w:lang w:val="vi-VN"/>
        </w:rPr>
        <w:t xml:space="preserve"> ràng</w:t>
      </w:r>
      <w:r>
        <w:t xml:space="preserve"> buộc toàn vẹn</w:t>
      </w:r>
    </w:p>
    <w:p w14:paraId="5564BE98" w14:textId="77777777" w:rsidR="00A01C26" w:rsidRPr="00A01C26" w:rsidRDefault="00A01C26" w:rsidP="00A01C26"/>
    <w:tbl>
      <w:tblPr>
        <w:tblStyle w:val="TableGrid"/>
        <w:tblW w:w="9782" w:type="dxa"/>
        <w:tblInd w:w="-289" w:type="dxa"/>
        <w:tblLook w:val="04A0" w:firstRow="1" w:lastRow="0" w:firstColumn="1" w:lastColumn="0" w:noHBand="0" w:noVBand="1"/>
      </w:tblPr>
      <w:tblGrid>
        <w:gridCol w:w="993"/>
        <w:gridCol w:w="1843"/>
        <w:gridCol w:w="927"/>
        <w:gridCol w:w="2690"/>
        <w:gridCol w:w="1740"/>
        <w:gridCol w:w="1589"/>
      </w:tblGrid>
      <w:tr w:rsidR="00A01C26" w14:paraId="6D029285" w14:textId="77777777" w:rsidTr="00A01C26">
        <w:tc>
          <w:tcPr>
            <w:tcW w:w="993" w:type="dxa"/>
          </w:tcPr>
          <w:p w14:paraId="0E54262D" w14:textId="77777777" w:rsidR="00A01C26" w:rsidRPr="00AD688A" w:rsidRDefault="00A01C26" w:rsidP="000837CA">
            <w:pPr>
              <w:pStyle w:val="ListParagraph"/>
              <w:ind w:left="0"/>
              <w:jc w:val="center"/>
              <w:rPr>
                <w:lang w:val="vi-VN"/>
              </w:rPr>
            </w:pPr>
            <w:r>
              <w:rPr>
                <w:lang w:val="vi-VN"/>
              </w:rPr>
              <w:t>STT</w:t>
            </w:r>
          </w:p>
        </w:tc>
        <w:tc>
          <w:tcPr>
            <w:tcW w:w="1843" w:type="dxa"/>
          </w:tcPr>
          <w:p w14:paraId="4D4943A5" w14:textId="77777777" w:rsidR="00A01C26" w:rsidRPr="00BF7F65" w:rsidRDefault="00A01C26" w:rsidP="000837CA">
            <w:pPr>
              <w:pStyle w:val="ListParagraph"/>
              <w:ind w:left="0"/>
              <w:jc w:val="center"/>
              <w:rPr>
                <w:lang w:val="vi-VN"/>
              </w:rPr>
            </w:pPr>
            <w:r>
              <w:rPr>
                <w:lang w:val="vi-VN"/>
              </w:rPr>
              <w:t>Thuộc tính</w:t>
            </w:r>
          </w:p>
        </w:tc>
        <w:tc>
          <w:tcPr>
            <w:tcW w:w="927" w:type="dxa"/>
          </w:tcPr>
          <w:p w14:paraId="0EB4FA63" w14:textId="77777777" w:rsidR="00A01C26" w:rsidRPr="00BF7F65" w:rsidRDefault="00A01C26" w:rsidP="000837CA">
            <w:pPr>
              <w:pStyle w:val="ListParagraph"/>
              <w:ind w:left="0"/>
              <w:jc w:val="center"/>
              <w:rPr>
                <w:lang w:val="vi-VN"/>
              </w:rPr>
            </w:pPr>
            <w:r>
              <w:rPr>
                <w:lang w:val="vi-VN"/>
              </w:rPr>
              <w:t>Kiểu</w:t>
            </w:r>
          </w:p>
        </w:tc>
        <w:tc>
          <w:tcPr>
            <w:tcW w:w="2690" w:type="dxa"/>
          </w:tcPr>
          <w:p w14:paraId="4FF66960" w14:textId="77777777" w:rsidR="00A01C26" w:rsidRPr="00C11D20" w:rsidRDefault="00A01C26" w:rsidP="000837CA">
            <w:pPr>
              <w:pStyle w:val="ListParagraph"/>
              <w:ind w:left="0"/>
              <w:rPr>
                <w:lang w:val="vi-VN"/>
              </w:rPr>
            </w:pPr>
            <w:r>
              <w:rPr>
                <w:lang w:val="vi-VN"/>
              </w:rPr>
              <w:t>Ràng buộc</w:t>
            </w:r>
          </w:p>
        </w:tc>
        <w:tc>
          <w:tcPr>
            <w:tcW w:w="1740" w:type="dxa"/>
          </w:tcPr>
          <w:p w14:paraId="3B3577AB" w14:textId="77777777" w:rsidR="00A01C26" w:rsidRPr="009B65F0" w:rsidRDefault="00A01C26" w:rsidP="000837CA">
            <w:pPr>
              <w:pStyle w:val="ListParagraph"/>
              <w:ind w:left="0"/>
              <w:jc w:val="center"/>
              <w:rPr>
                <w:lang w:val="vi-VN"/>
              </w:rPr>
            </w:pPr>
            <w:r>
              <w:rPr>
                <w:lang w:val="vi-VN"/>
              </w:rPr>
              <w:t>Gía trị khởi động</w:t>
            </w:r>
          </w:p>
        </w:tc>
        <w:tc>
          <w:tcPr>
            <w:tcW w:w="1589" w:type="dxa"/>
          </w:tcPr>
          <w:p w14:paraId="0D3CB543" w14:textId="77777777" w:rsidR="00A01C26" w:rsidRPr="00CD0A01" w:rsidRDefault="00A01C26" w:rsidP="000837CA">
            <w:pPr>
              <w:pStyle w:val="ListParagraph"/>
              <w:ind w:left="0"/>
              <w:jc w:val="center"/>
              <w:rPr>
                <w:lang w:val="vi-VN"/>
              </w:rPr>
            </w:pPr>
            <w:r>
              <w:rPr>
                <w:lang w:val="vi-VN"/>
              </w:rPr>
              <w:t>Ghi chú</w:t>
            </w:r>
          </w:p>
        </w:tc>
      </w:tr>
      <w:tr w:rsidR="00A01C26" w14:paraId="5747FD3B" w14:textId="77777777" w:rsidTr="00A01C26">
        <w:tc>
          <w:tcPr>
            <w:tcW w:w="993" w:type="dxa"/>
          </w:tcPr>
          <w:p w14:paraId="16BBE796" w14:textId="77777777" w:rsidR="00A01C26" w:rsidRDefault="00A01C26" w:rsidP="000837CA">
            <w:pPr>
              <w:pStyle w:val="ListParagraph"/>
              <w:ind w:left="0"/>
              <w:jc w:val="center"/>
              <w:rPr>
                <w:lang w:val="vi-VN"/>
              </w:rPr>
            </w:pPr>
            <w:r>
              <w:rPr>
                <w:lang w:val="vi-VN"/>
              </w:rPr>
              <w:t>1</w:t>
            </w:r>
          </w:p>
        </w:tc>
        <w:tc>
          <w:tcPr>
            <w:tcW w:w="1843" w:type="dxa"/>
          </w:tcPr>
          <w:p w14:paraId="41B0354B" w14:textId="77777777" w:rsidR="00A01C26" w:rsidRDefault="00A01C26" w:rsidP="000837CA">
            <w:pPr>
              <w:pStyle w:val="ListParagraph"/>
              <w:ind w:left="0"/>
              <w:jc w:val="center"/>
              <w:rPr>
                <w:lang w:val="vi-VN"/>
              </w:rPr>
            </w:pPr>
            <w:r>
              <w:rPr>
                <w:lang w:val="vi-VN"/>
              </w:rPr>
              <w:t>Patient_id</w:t>
            </w:r>
          </w:p>
        </w:tc>
        <w:tc>
          <w:tcPr>
            <w:tcW w:w="927" w:type="dxa"/>
          </w:tcPr>
          <w:p w14:paraId="1FF942E2" w14:textId="77777777" w:rsidR="00A01C26" w:rsidRDefault="00A01C26" w:rsidP="000837CA">
            <w:pPr>
              <w:pStyle w:val="ListParagraph"/>
              <w:ind w:left="0"/>
              <w:rPr>
                <w:lang w:val="vi-VN"/>
              </w:rPr>
            </w:pPr>
            <w:r>
              <w:rPr>
                <w:lang w:val="vi-VN"/>
              </w:rPr>
              <w:t>Int(11)</w:t>
            </w:r>
          </w:p>
        </w:tc>
        <w:tc>
          <w:tcPr>
            <w:tcW w:w="2690" w:type="dxa"/>
          </w:tcPr>
          <w:p w14:paraId="38879A44" w14:textId="77777777" w:rsidR="00A01C26" w:rsidRDefault="00A01C26" w:rsidP="000837CA">
            <w:pPr>
              <w:pStyle w:val="ListParagraph"/>
              <w:ind w:left="0"/>
              <w:rPr>
                <w:lang w:val="vi-VN"/>
              </w:rPr>
            </w:pPr>
            <w:r>
              <w:rPr>
                <w:lang w:val="vi-VN"/>
              </w:rPr>
              <w:t>Khóa ngoại- Patient (patient_id)</w:t>
            </w:r>
          </w:p>
        </w:tc>
        <w:tc>
          <w:tcPr>
            <w:tcW w:w="1740" w:type="dxa"/>
          </w:tcPr>
          <w:p w14:paraId="4535E517" w14:textId="77777777" w:rsidR="00A01C26" w:rsidRDefault="00A01C26" w:rsidP="000837CA">
            <w:pPr>
              <w:pStyle w:val="ListParagraph"/>
              <w:ind w:left="0"/>
              <w:jc w:val="center"/>
              <w:rPr>
                <w:lang w:val="vi-VN"/>
              </w:rPr>
            </w:pPr>
          </w:p>
        </w:tc>
        <w:tc>
          <w:tcPr>
            <w:tcW w:w="1589" w:type="dxa"/>
          </w:tcPr>
          <w:p w14:paraId="3FA27AA6" w14:textId="77777777" w:rsidR="00A01C26" w:rsidRDefault="00A01C26" w:rsidP="000837CA">
            <w:pPr>
              <w:pStyle w:val="ListParagraph"/>
              <w:ind w:left="0"/>
              <w:jc w:val="center"/>
              <w:rPr>
                <w:lang w:val="vi-VN"/>
              </w:rPr>
            </w:pPr>
          </w:p>
        </w:tc>
      </w:tr>
      <w:tr w:rsidR="00A01C26" w14:paraId="759D52C7" w14:textId="77777777" w:rsidTr="00A01C26">
        <w:tc>
          <w:tcPr>
            <w:tcW w:w="993" w:type="dxa"/>
          </w:tcPr>
          <w:p w14:paraId="7FCAB2D8" w14:textId="77777777" w:rsidR="00A01C26" w:rsidRDefault="00A01C26" w:rsidP="000837CA">
            <w:pPr>
              <w:pStyle w:val="ListParagraph"/>
              <w:ind w:left="0"/>
              <w:jc w:val="center"/>
              <w:rPr>
                <w:lang w:val="vi-VN"/>
              </w:rPr>
            </w:pPr>
            <w:r>
              <w:rPr>
                <w:lang w:val="vi-VN"/>
              </w:rPr>
              <w:t>2</w:t>
            </w:r>
          </w:p>
        </w:tc>
        <w:tc>
          <w:tcPr>
            <w:tcW w:w="1843" w:type="dxa"/>
          </w:tcPr>
          <w:p w14:paraId="1E3C16AF" w14:textId="77777777" w:rsidR="00A01C26" w:rsidRDefault="00A01C26" w:rsidP="000837CA">
            <w:pPr>
              <w:pStyle w:val="ListParagraph"/>
              <w:ind w:left="0"/>
              <w:jc w:val="center"/>
              <w:rPr>
                <w:lang w:val="vi-VN"/>
              </w:rPr>
            </w:pPr>
            <w:r>
              <w:rPr>
                <w:lang w:val="vi-VN"/>
              </w:rPr>
              <w:t>Record_id</w:t>
            </w:r>
          </w:p>
        </w:tc>
        <w:tc>
          <w:tcPr>
            <w:tcW w:w="927" w:type="dxa"/>
          </w:tcPr>
          <w:p w14:paraId="023F0820" w14:textId="77777777" w:rsidR="00A01C26" w:rsidRDefault="00A01C26" w:rsidP="000837CA">
            <w:pPr>
              <w:pStyle w:val="ListParagraph"/>
              <w:ind w:left="0"/>
              <w:rPr>
                <w:lang w:val="vi-VN"/>
              </w:rPr>
            </w:pPr>
            <w:r>
              <w:rPr>
                <w:lang w:val="vi-VN"/>
              </w:rPr>
              <w:t>Int(11)</w:t>
            </w:r>
          </w:p>
        </w:tc>
        <w:tc>
          <w:tcPr>
            <w:tcW w:w="2690" w:type="dxa"/>
          </w:tcPr>
          <w:p w14:paraId="47277137" w14:textId="77777777" w:rsidR="00A01C26" w:rsidRDefault="00A01C26" w:rsidP="000837CA">
            <w:pPr>
              <w:pStyle w:val="ListParagraph"/>
              <w:ind w:left="0"/>
              <w:rPr>
                <w:lang w:val="vi-VN"/>
              </w:rPr>
            </w:pPr>
            <w:r>
              <w:rPr>
                <w:lang w:val="vi-VN"/>
              </w:rPr>
              <w:t>Khóa ngoại -MedicalRecord (</w:t>
            </w:r>
            <w:r>
              <w:rPr>
                <w:u w:val="single"/>
                <w:lang w:val="vi-VN"/>
              </w:rPr>
              <w:t>med_id</w:t>
            </w:r>
            <w:r>
              <w:rPr>
                <w:lang w:val="vi-VN"/>
              </w:rPr>
              <w:t>)</w:t>
            </w:r>
          </w:p>
        </w:tc>
        <w:tc>
          <w:tcPr>
            <w:tcW w:w="1740" w:type="dxa"/>
          </w:tcPr>
          <w:p w14:paraId="4F2F30A9" w14:textId="77777777" w:rsidR="00A01C26" w:rsidRDefault="00A01C26" w:rsidP="000837CA">
            <w:pPr>
              <w:pStyle w:val="ListParagraph"/>
              <w:ind w:left="0"/>
              <w:jc w:val="center"/>
              <w:rPr>
                <w:lang w:val="vi-VN"/>
              </w:rPr>
            </w:pPr>
          </w:p>
        </w:tc>
        <w:tc>
          <w:tcPr>
            <w:tcW w:w="1589" w:type="dxa"/>
          </w:tcPr>
          <w:p w14:paraId="606AA087" w14:textId="77777777" w:rsidR="00A01C26" w:rsidRDefault="00A01C26" w:rsidP="000837CA">
            <w:pPr>
              <w:pStyle w:val="ListParagraph"/>
              <w:ind w:left="0"/>
              <w:jc w:val="center"/>
              <w:rPr>
                <w:lang w:val="vi-VN"/>
              </w:rPr>
            </w:pPr>
          </w:p>
        </w:tc>
      </w:tr>
      <w:tr w:rsidR="00A01C26" w14:paraId="6BFC092B" w14:textId="77777777" w:rsidTr="00A01C26">
        <w:tc>
          <w:tcPr>
            <w:tcW w:w="993" w:type="dxa"/>
          </w:tcPr>
          <w:p w14:paraId="2F7D802C" w14:textId="77777777" w:rsidR="00A01C26" w:rsidRDefault="00A01C26" w:rsidP="000837CA">
            <w:pPr>
              <w:pStyle w:val="ListParagraph"/>
              <w:ind w:left="0"/>
              <w:jc w:val="center"/>
              <w:rPr>
                <w:lang w:val="vi-VN"/>
              </w:rPr>
            </w:pPr>
            <w:r>
              <w:rPr>
                <w:lang w:val="vi-VN"/>
              </w:rPr>
              <w:t>3</w:t>
            </w:r>
          </w:p>
        </w:tc>
        <w:tc>
          <w:tcPr>
            <w:tcW w:w="1843" w:type="dxa"/>
          </w:tcPr>
          <w:p w14:paraId="7CAAF6C4" w14:textId="77777777" w:rsidR="00A01C26" w:rsidRDefault="00A01C26" w:rsidP="000837CA">
            <w:pPr>
              <w:pStyle w:val="ListParagraph"/>
              <w:ind w:left="0"/>
              <w:jc w:val="center"/>
              <w:rPr>
                <w:lang w:val="vi-VN"/>
              </w:rPr>
            </w:pPr>
            <w:r>
              <w:rPr>
                <w:lang w:val="vi-VN"/>
              </w:rPr>
              <w:t>Bill_id</w:t>
            </w:r>
          </w:p>
        </w:tc>
        <w:tc>
          <w:tcPr>
            <w:tcW w:w="927" w:type="dxa"/>
          </w:tcPr>
          <w:p w14:paraId="45C9B4CA" w14:textId="77777777" w:rsidR="00A01C26" w:rsidRDefault="00A01C26" w:rsidP="000837CA">
            <w:pPr>
              <w:pStyle w:val="ListParagraph"/>
              <w:ind w:left="0"/>
              <w:rPr>
                <w:lang w:val="vi-VN"/>
              </w:rPr>
            </w:pPr>
            <w:r>
              <w:rPr>
                <w:lang w:val="vi-VN"/>
              </w:rPr>
              <w:t>Int(11)</w:t>
            </w:r>
          </w:p>
        </w:tc>
        <w:tc>
          <w:tcPr>
            <w:tcW w:w="2690" w:type="dxa"/>
          </w:tcPr>
          <w:p w14:paraId="66297F53" w14:textId="77777777" w:rsidR="00A01C26" w:rsidRDefault="00A01C26" w:rsidP="000837CA">
            <w:pPr>
              <w:pStyle w:val="ListParagraph"/>
              <w:ind w:left="0"/>
              <w:rPr>
                <w:lang w:val="vi-VN"/>
              </w:rPr>
            </w:pPr>
            <w:r>
              <w:rPr>
                <w:lang w:val="vi-VN"/>
              </w:rPr>
              <w:t>Khóa ngoại - Bill (Bill_id)</w:t>
            </w:r>
          </w:p>
        </w:tc>
        <w:tc>
          <w:tcPr>
            <w:tcW w:w="1740" w:type="dxa"/>
          </w:tcPr>
          <w:p w14:paraId="61067A1A" w14:textId="77777777" w:rsidR="00A01C26" w:rsidRDefault="00A01C26" w:rsidP="000837CA">
            <w:pPr>
              <w:pStyle w:val="ListParagraph"/>
              <w:ind w:left="0"/>
              <w:jc w:val="center"/>
              <w:rPr>
                <w:lang w:val="vi-VN"/>
              </w:rPr>
            </w:pPr>
          </w:p>
        </w:tc>
        <w:tc>
          <w:tcPr>
            <w:tcW w:w="1589" w:type="dxa"/>
          </w:tcPr>
          <w:p w14:paraId="50872750" w14:textId="77777777" w:rsidR="00A01C26" w:rsidRDefault="00A01C26" w:rsidP="000837CA">
            <w:pPr>
              <w:pStyle w:val="ListParagraph"/>
              <w:ind w:left="0"/>
              <w:jc w:val="center"/>
              <w:rPr>
                <w:lang w:val="vi-VN"/>
              </w:rPr>
            </w:pPr>
          </w:p>
        </w:tc>
      </w:tr>
      <w:tr w:rsidR="00A01C26" w14:paraId="1452B091" w14:textId="77777777" w:rsidTr="00A01C26">
        <w:tc>
          <w:tcPr>
            <w:tcW w:w="993" w:type="dxa"/>
          </w:tcPr>
          <w:p w14:paraId="3EF8A00C" w14:textId="77777777" w:rsidR="00A01C26" w:rsidRDefault="00A01C26" w:rsidP="000837CA">
            <w:pPr>
              <w:pStyle w:val="ListParagraph"/>
              <w:ind w:left="0"/>
              <w:jc w:val="center"/>
              <w:rPr>
                <w:lang w:val="vi-VN"/>
              </w:rPr>
            </w:pPr>
            <w:r>
              <w:rPr>
                <w:lang w:val="vi-VN"/>
              </w:rPr>
              <w:t>4</w:t>
            </w:r>
          </w:p>
        </w:tc>
        <w:tc>
          <w:tcPr>
            <w:tcW w:w="1843" w:type="dxa"/>
          </w:tcPr>
          <w:p w14:paraId="6320B5B6" w14:textId="77777777" w:rsidR="00A01C26" w:rsidRDefault="00A01C26" w:rsidP="000837CA">
            <w:pPr>
              <w:pStyle w:val="ListParagraph"/>
              <w:ind w:left="0"/>
              <w:jc w:val="center"/>
              <w:rPr>
                <w:lang w:val="vi-VN"/>
              </w:rPr>
            </w:pPr>
            <w:r>
              <w:rPr>
                <w:lang w:val="vi-VN"/>
              </w:rPr>
              <w:t>Medicine</w:t>
            </w:r>
          </w:p>
        </w:tc>
        <w:tc>
          <w:tcPr>
            <w:tcW w:w="927" w:type="dxa"/>
          </w:tcPr>
          <w:p w14:paraId="78E800A6" w14:textId="77777777" w:rsidR="00A01C26" w:rsidRDefault="00A01C26" w:rsidP="000837CA">
            <w:pPr>
              <w:pStyle w:val="ListParagraph"/>
              <w:ind w:left="0"/>
              <w:rPr>
                <w:lang w:val="vi-VN"/>
              </w:rPr>
            </w:pPr>
            <w:r>
              <w:rPr>
                <w:lang w:val="vi-VN"/>
              </w:rPr>
              <w:t>Float</w:t>
            </w:r>
          </w:p>
        </w:tc>
        <w:tc>
          <w:tcPr>
            <w:tcW w:w="2690" w:type="dxa"/>
          </w:tcPr>
          <w:p w14:paraId="776DD1F8" w14:textId="77777777" w:rsidR="00A01C26" w:rsidRDefault="00A01C26" w:rsidP="000837CA">
            <w:pPr>
              <w:pStyle w:val="ListParagraph"/>
              <w:ind w:left="0"/>
              <w:rPr>
                <w:lang w:val="vi-VN"/>
              </w:rPr>
            </w:pPr>
            <w:r>
              <w:rPr>
                <w:lang w:val="vi-VN"/>
              </w:rPr>
              <w:t>Trigger : Before insert, before update, before delete</w:t>
            </w:r>
          </w:p>
        </w:tc>
        <w:tc>
          <w:tcPr>
            <w:tcW w:w="1740" w:type="dxa"/>
          </w:tcPr>
          <w:p w14:paraId="4B1D0610" w14:textId="77777777" w:rsidR="00A01C26" w:rsidRDefault="00A01C26" w:rsidP="000837CA">
            <w:pPr>
              <w:pStyle w:val="ListParagraph"/>
              <w:ind w:left="0"/>
              <w:jc w:val="center"/>
              <w:rPr>
                <w:lang w:val="vi-VN"/>
              </w:rPr>
            </w:pPr>
          </w:p>
        </w:tc>
        <w:tc>
          <w:tcPr>
            <w:tcW w:w="1589" w:type="dxa"/>
          </w:tcPr>
          <w:p w14:paraId="337E6E1A" w14:textId="77777777" w:rsidR="00A01C26" w:rsidRDefault="00A01C26" w:rsidP="000837CA">
            <w:pPr>
              <w:pStyle w:val="ListParagraph"/>
              <w:ind w:left="0"/>
              <w:jc w:val="center"/>
              <w:rPr>
                <w:lang w:val="vi-VN"/>
              </w:rPr>
            </w:pPr>
          </w:p>
        </w:tc>
      </w:tr>
      <w:tr w:rsidR="00A01C26" w14:paraId="674F1C3D" w14:textId="77777777" w:rsidTr="00A01C26">
        <w:tc>
          <w:tcPr>
            <w:tcW w:w="993" w:type="dxa"/>
          </w:tcPr>
          <w:p w14:paraId="434C6B57" w14:textId="77777777" w:rsidR="00A01C26" w:rsidRDefault="00A01C26" w:rsidP="000837CA">
            <w:pPr>
              <w:pStyle w:val="ListParagraph"/>
              <w:ind w:left="0"/>
              <w:jc w:val="center"/>
              <w:rPr>
                <w:lang w:val="vi-VN"/>
              </w:rPr>
            </w:pPr>
            <w:r>
              <w:rPr>
                <w:lang w:val="vi-VN"/>
              </w:rPr>
              <w:t>5</w:t>
            </w:r>
          </w:p>
        </w:tc>
        <w:tc>
          <w:tcPr>
            <w:tcW w:w="1843" w:type="dxa"/>
          </w:tcPr>
          <w:p w14:paraId="65BEB914" w14:textId="77777777" w:rsidR="00A01C26" w:rsidRDefault="00A01C26" w:rsidP="000837CA">
            <w:pPr>
              <w:pStyle w:val="ListParagraph"/>
              <w:ind w:left="0"/>
              <w:jc w:val="center"/>
              <w:rPr>
                <w:lang w:val="vi-VN"/>
              </w:rPr>
            </w:pPr>
            <w:r>
              <w:rPr>
                <w:lang w:val="vi-VN"/>
              </w:rPr>
              <w:t>Total</w:t>
            </w:r>
          </w:p>
        </w:tc>
        <w:tc>
          <w:tcPr>
            <w:tcW w:w="927" w:type="dxa"/>
          </w:tcPr>
          <w:p w14:paraId="60CF1140" w14:textId="77777777" w:rsidR="00A01C26" w:rsidRDefault="00A01C26" w:rsidP="000837CA">
            <w:pPr>
              <w:pStyle w:val="ListParagraph"/>
              <w:ind w:left="0"/>
              <w:rPr>
                <w:lang w:val="vi-VN"/>
              </w:rPr>
            </w:pPr>
            <w:r>
              <w:rPr>
                <w:lang w:val="vi-VN"/>
              </w:rPr>
              <w:t>Float</w:t>
            </w:r>
          </w:p>
        </w:tc>
        <w:tc>
          <w:tcPr>
            <w:tcW w:w="2690" w:type="dxa"/>
          </w:tcPr>
          <w:p w14:paraId="02D5AE0E" w14:textId="77777777" w:rsidR="00A01C26" w:rsidRDefault="00A01C26" w:rsidP="000837CA">
            <w:pPr>
              <w:pStyle w:val="ListParagraph"/>
              <w:ind w:left="0"/>
              <w:rPr>
                <w:lang w:val="vi-VN"/>
              </w:rPr>
            </w:pPr>
            <w:r>
              <w:rPr>
                <w:lang w:val="vi-VN"/>
              </w:rPr>
              <w:t>Trigger : Before insert, before update, before delete</w:t>
            </w:r>
          </w:p>
        </w:tc>
        <w:tc>
          <w:tcPr>
            <w:tcW w:w="1740" w:type="dxa"/>
          </w:tcPr>
          <w:p w14:paraId="5A82EE7B" w14:textId="77777777" w:rsidR="00A01C26" w:rsidRDefault="00A01C26" w:rsidP="000837CA">
            <w:pPr>
              <w:pStyle w:val="ListParagraph"/>
              <w:ind w:left="0"/>
              <w:jc w:val="center"/>
              <w:rPr>
                <w:lang w:val="vi-VN"/>
              </w:rPr>
            </w:pPr>
            <w:r>
              <w:rPr>
                <w:lang w:val="vi-VN"/>
              </w:rPr>
              <w:t>30000</w:t>
            </w:r>
          </w:p>
        </w:tc>
        <w:tc>
          <w:tcPr>
            <w:tcW w:w="1589" w:type="dxa"/>
          </w:tcPr>
          <w:p w14:paraId="6C03C2A5" w14:textId="77777777" w:rsidR="00A01C26" w:rsidRDefault="00A01C26" w:rsidP="000837CA">
            <w:pPr>
              <w:pStyle w:val="ListParagraph"/>
              <w:ind w:left="0"/>
              <w:jc w:val="center"/>
              <w:rPr>
                <w:lang w:val="vi-VN"/>
              </w:rPr>
            </w:pPr>
          </w:p>
        </w:tc>
      </w:tr>
    </w:tbl>
    <w:p w14:paraId="3FBFFF4A" w14:textId="77777777" w:rsidR="00CC1781" w:rsidRPr="00091069" w:rsidRDefault="00CC1781" w:rsidP="00CC1781">
      <w:pPr>
        <w:rPr>
          <w:lang w:val="vi-VN"/>
        </w:rPr>
      </w:pPr>
    </w:p>
    <w:p w14:paraId="26C57D99" w14:textId="75320CE9" w:rsidR="00A01C26" w:rsidRDefault="00A01C26">
      <w:r>
        <w:br w:type="page"/>
      </w:r>
    </w:p>
    <w:p w14:paraId="1C26323E" w14:textId="0AFC60EB" w:rsidR="00CC1781" w:rsidRDefault="00A01C26" w:rsidP="00A01C26">
      <w:pPr>
        <w:pStyle w:val="Heading1"/>
        <w:rPr>
          <w:lang w:val="vi-VN"/>
        </w:rPr>
      </w:pPr>
      <w:r>
        <w:lastRenderedPageBreak/>
        <w:t xml:space="preserve">CHƯƠNG </w:t>
      </w:r>
      <w:r>
        <w:rPr>
          <w:lang w:val="vi-VN"/>
        </w:rPr>
        <w:t>4: CÀI ĐẶT</w:t>
      </w:r>
    </w:p>
    <w:p w14:paraId="53810DCC" w14:textId="18FB3ECD" w:rsidR="00FB4746" w:rsidRPr="00FB4746" w:rsidRDefault="00FB4746" w:rsidP="00FB4746">
      <w:pPr>
        <w:pStyle w:val="Heading2"/>
        <w:spacing w:line="360" w:lineRule="auto"/>
        <w:rPr>
          <w:lang w:val="vi-VN"/>
        </w:rPr>
      </w:pPr>
      <w:r>
        <w:rPr>
          <w:lang w:val="vi-VN"/>
        </w:rPr>
        <w:t>4.1 Công nghệ sử dụng</w:t>
      </w:r>
    </w:p>
    <w:p w14:paraId="7066B7F1" w14:textId="4D3EF662" w:rsidR="00FB4746" w:rsidRDefault="00FB4746" w:rsidP="00FB4746">
      <w:pPr>
        <w:pStyle w:val="Heading3"/>
        <w:spacing w:line="360" w:lineRule="auto"/>
        <w:rPr>
          <w:lang w:val="vi-VN"/>
        </w:rPr>
      </w:pPr>
      <w:r>
        <w:rPr>
          <w:lang w:val="vi-VN"/>
        </w:rPr>
        <w:t>4.1.1 Winforms</w:t>
      </w:r>
    </w:p>
    <w:p w14:paraId="6E6357DA" w14:textId="71872420" w:rsidR="00FB4746" w:rsidRDefault="00FB4746" w:rsidP="00FB4746">
      <w:pPr>
        <w:ind w:firstLine="720"/>
        <w:rPr>
          <w:lang w:val="vi-VN"/>
        </w:rPr>
      </w:pPr>
      <w:r w:rsidRPr="00FB4746">
        <w:rPr>
          <w:lang w:val="vi-VN"/>
        </w:rPr>
        <w:t>Windows Form</w:t>
      </w:r>
      <w:r>
        <w:rPr>
          <w:lang w:val="vi-VN"/>
        </w:rPr>
        <w:t>s</w:t>
      </w:r>
      <w:r w:rsidRPr="00FB4746">
        <w:rPr>
          <w:lang w:val="vi-VN"/>
        </w:rPr>
        <w:t xml:space="preserve"> th</w:t>
      </w:r>
      <w:r w:rsidRPr="00FB4746">
        <w:rPr>
          <w:rFonts w:hint="eastAsia"/>
          <w:lang w:val="vi-VN"/>
        </w:rPr>
        <w:t>ư</w:t>
      </w:r>
      <w:r w:rsidRPr="00FB4746">
        <w:rPr>
          <w:lang w:val="vi-VN"/>
        </w:rPr>
        <w:t>ờng viết tắt là Win</w:t>
      </w:r>
      <w:r>
        <w:rPr>
          <w:lang w:val="vi-VN"/>
        </w:rPr>
        <w:t>F</w:t>
      </w:r>
      <w:r w:rsidRPr="00FB4746">
        <w:rPr>
          <w:lang w:val="vi-VN"/>
        </w:rPr>
        <w:t>orm</w:t>
      </w:r>
      <w:r>
        <w:rPr>
          <w:lang w:val="vi-VN"/>
        </w:rPr>
        <w:t>s</w:t>
      </w:r>
      <w:r w:rsidRPr="00FB4746">
        <w:rPr>
          <w:lang w:val="vi-VN"/>
        </w:rPr>
        <w:t xml:space="preserve"> nó là thuật ngữ chỉ việc phát triển các ứng dụng giao diện ng</w:t>
      </w:r>
      <w:r w:rsidRPr="00FB4746">
        <w:rPr>
          <w:rFonts w:hint="eastAsia"/>
          <w:lang w:val="vi-VN"/>
        </w:rPr>
        <w:t>ư</w:t>
      </w:r>
      <w:r w:rsidRPr="00FB4746">
        <w:rPr>
          <w:lang w:val="vi-VN"/>
        </w:rPr>
        <w:t>ời dùng bằng cách sử dụng các thành phần xây dựng sẵn còn đ</w:t>
      </w:r>
      <w:r w:rsidRPr="00FB4746">
        <w:rPr>
          <w:rFonts w:hint="eastAsia"/>
          <w:lang w:val="vi-VN"/>
        </w:rPr>
        <w:t>ư</w:t>
      </w:r>
      <w:r w:rsidRPr="00FB4746">
        <w:rPr>
          <w:lang w:val="vi-VN"/>
        </w:rPr>
        <w:t>ợc gọi là các điều khiển. Nói một cách dễ hiểu winform cho phép tạo GUI cho các ứng dụng chạy trên desktop</w:t>
      </w:r>
      <w:r>
        <w:rPr>
          <w:lang w:val="vi-VN"/>
        </w:rPr>
        <w:t xml:space="preserve">, </w:t>
      </w:r>
      <w:r w:rsidRPr="00FB4746">
        <w:rPr>
          <w:lang w:val="vi-VN"/>
        </w:rPr>
        <w:t>cho phép ng</w:t>
      </w:r>
      <w:r w:rsidRPr="00FB4746">
        <w:rPr>
          <w:rFonts w:hint="eastAsia"/>
          <w:lang w:val="vi-VN"/>
        </w:rPr>
        <w:t>ư</w:t>
      </w:r>
      <w:r w:rsidRPr="00FB4746">
        <w:rPr>
          <w:lang w:val="vi-VN"/>
        </w:rPr>
        <w:t>ời phát triển tạo ra các giao diện ng</w:t>
      </w:r>
      <w:r w:rsidRPr="00FB4746">
        <w:rPr>
          <w:rFonts w:hint="eastAsia"/>
          <w:lang w:val="vi-VN"/>
        </w:rPr>
        <w:t>ư</w:t>
      </w:r>
      <w:r w:rsidRPr="00FB4746">
        <w:rPr>
          <w:lang w:val="vi-VN"/>
        </w:rPr>
        <w:t>ời dùng sử dụng các thành phần khác nhau</w:t>
      </w:r>
      <w:r>
        <w:rPr>
          <w:lang w:val="vi-VN"/>
        </w:rPr>
        <w:t>.</w:t>
      </w:r>
    </w:p>
    <w:p w14:paraId="6881D33D" w14:textId="77777777" w:rsidR="00FB4746" w:rsidRDefault="00FB4746" w:rsidP="00FB4746">
      <w:pPr>
        <w:ind w:firstLine="720"/>
        <w:rPr>
          <w:lang w:val="vi-VN"/>
        </w:rPr>
      </w:pPr>
    </w:p>
    <w:p w14:paraId="61653AB7" w14:textId="72498970" w:rsidR="00FB4746" w:rsidRDefault="00FB4746" w:rsidP="00FB4746">
      <w:pPr>
        <w:pStyle w:val="Heading3"/>
        <w:spacing w:line="360" w:lineRule="auto"/>
        <w:rPr>
          <w:lang w:val="vi-VN"/>
        </w:rPr>
      </w:pPr>
      <w:r>
        <w:rPr>
          <w:lang w:val="vi-VN"/>
        </w:rPr>
        <w:t>4.1.2 MySQL</w:t>
      </w:r>
    </w:p>
    <w:p w14:paraId="0A2A71A5" w14:textId="46BC8AA3" w:rsidR="00FB4746" w:rsidRPr="00FB4746" w:rsidRDefault="00FB4746" w:rsidP="00FB4746">
      <w:pPr>
        <w:ind w:firstLine="720"/>
        <w:rPr>
          <w:lang w:val="vi-VN"/>
        </w:rPr>
      </w:pPr>
      <w:r w:rsidRPr="00FB4746">
        <w:rPr>
          <w:lang w:val="vi-VN"/>
        </w:rPr>
        <w:t>MySQL là hệ quản trị c</w:t>
      </w:r>
      <w:r w:rsidRPr="00FB4746">
        <w:rPr>
          <w:rFonts w:hint="eastAsia"/>
          <w:lang w:val="vi-VN"/>
        </w:rPr>
        <w:t>ơ</w:t>
      </w:r>
      <w:r w:rsidRPr="00FB4746">
        <w:rPr>
          <w:lang w:val="vi-VN"/>
        </w:rPr>
        <w:t xml:space="preserve"> sở dữ liệu tự do nguồn mở phổ biến nhất thế giới và đ</w:t>
      </w:r>
      <w:r w:rsidRPr="00FB4746">
        <w:rPr>
          <w:rFonts w:hint="eastAsia"/>
          <w:lang w:val="vi-VN"/>
        </w:rPr>
        <w:t>ư</w:t>
      </w:r>
      <w:r w:rsidRPr="00FB4746">
        <w:rPr>
          <w:lang w:val="vi-VN"/>
        </w:rPr>
        <w:t xml:space="preserve">ợc các nhà phát triển rất </w:t>
      </w:r>
      <w:r w:rsidRPr="00FB4746">
        <w:rPr>
          <w:rFonts w:hint="eastAsia"/>
          <w:lang w:val="vi-VN"/>
        </w:rPr>
        <w:t>ư</w:t>
      </w:r>
      <w:r w:rsidRPr="00FB4746">
        <w:rPr>
          <w:lang w:val="vi-VN"/>
        </w:rPr>
        <w:t>a chuộng trong quá trình phát triển ứng dụng. Vì MySQL là c</w:t>
      </w:r>
      <w:r w:rsidRPr="00FB4746">
        <w:rPr>
          <w:rFonts w:hint="eastAsia"/>
          <w:lang w:val="vi-VN"/>
        </w:rPr>
        <w:t>ơ</w:t>
      </w:r>
      <w:r w:rsidRPr="00FB4746">
        <w:rPr>
          <w:lang w:val="vi-VN"/>
        </w:rPr>
        <w:t xml:space="preserve"> sở dữ liệu tốc độ cao, ổn định và dễ sử dụng, có tính khả chuyển, hoạt động trên nhiều hệ </w:t>
      </w:r>
      <w:r w:rsidRPr="00FB4746">
        <w:rPr>
          <w:rFonts w:hint="eastAsia"/>
          <w:lang w:val="vi-VN"/>
        </w:rPr>
        <w:t>đ</w:t>
      </w:r>
      <w:r w:rsidRPr="00FB4746">
        <w:rPr>
          <w:lang w:val="vi-VN"/>
        </w:rPr>
        <w:t>iều hành cung cấp một hệ thống lớn các hàm tiện ích rất mạnh. Với tốc độ và tính bảo mật cao, MySQL rất thích hợp cho các ứng dụng có truy cập CSDL trên internet.</w:t>
      </w:r>
    </w:p>
    <w:p w14:paraId="538B95F1" w14:textId="77777777" w:rsidR="00FB4746" w:rsidRDefault="00FB4746" w:rsidP="00FB4746">
      <w:pPr>
        <w:ind w:firstLine="720"/>
        <w:rPr>
          <w:lang w:val="vi-VN"/>
        </w:rPr>
      </w:pPr>
    </w:p>
    <w:p w14:paraId="2D0420DC" w14:textId="6B35764E" w:rsidR="00FB4746" w:rsidRDefault="00FB4746" w:rsidP="00FB4746">
      <w:pPr>
        <w:pStyle w:val="Heading3"/>
        <w:spacing w:line="360" w:lineRule="auto"/>
        <w:rPr>
          <w:lang w:val="vi-VN"/>
        </w:rPr>
      </w:pPr>
      <w:r>
        <w:rPr>
          <w:lang w:val="vi-VN"/>
        </w:rPr>
        <w:t xml:space="preserve">4.1.3 </w:t>
      </w:r>
      <w:r w:rsidR="00BC37F8">
        <w:rPr>
          <w:lang w:val="vi-VN"/>
        </w:rPr>
        <w:t>NodeJS</w:t>
      </w:r>
    </w:p>
    <w:p w14:paraId="5434ECCF" w14:textId="766AB136" w:rsidR="00BC37F8" w:rsidRPr="00BC37F8" w:rsidRDefault="00BC37F8" w:rsidP="00BC37F8">
      <w:pPr>
        <w:rPr>
          <w:lang w:val="vi-VN"/>
        </w:rPr>
      </w:pPr>
      <w:r>
        <w:rPr>
          <w:lang w:val="vi-VN"/>
        </w:rPr>
        <w:tab/>
      </w:r>
      <w:r w:rsidRPr="00BC37F8">
        <w:rPr>
          <w:lang w:val="vi-VN"/>
        </w:rPr>
        <w:t xml:space="preserve">Node.js là một nền tảng phát triển các </w:t>
      </w:r>
      <w:r w:rsidRPr="00BC37F8">
        <w:rPr>
          <w:rFonts w:hint="eastAsia"/>
          <w:lang w:val="vi-VN"/>
        </w:rPr>
        <w:t>ứ</w:t>
      </w:r>
      <w:r w:rsidRPr="00BC37F8">
        <w:rPr>
          <w:lang w:val="vi-VN"/>
        </w:rPr>
        <w:t>ng dụng internet có khả năng m</w:t>
      </w:r>
      <w:r w:rsidRPr="00BC37F8">
        <w:rPr>
          <w:rFonts w:hint="eastAsia"/>
          <w:lang w:val="vi-VN"/>
        </w:rPr>
        <w:t>ở</w:t>
      </w:r>
      <w:r w:rsidRPr="00BC37F8">
        <w:rPr>
          <w:lang w:val="vi-VN"/>
        </w:rPr>
        <w:t xml:space="preserve"> rộng, đặc</w:t>
      </w:r>
      <w:r>
        <w:rPr>
          <w:lang w:val="vi-VN"/>
        </w:rPr>
        <w:t xml:space="preserve"> </w:t>
      </w:r>
      <w:r w:rsidRPr="00BC37F8">
        <w:rPr>
          <w:lang w:val="vi-VN"/>
        </w:rPr>
        <w:t>biệt là máy chủ web. Node.js đư</w:t>
      </w:r>
      <w:r w:rsidRPr="00BC37F8">
        <w:rPr>
          <w:rFonts w:hint="eastAsia"/>
          <w:lang w:val="vi-VN"/>
        </w:rPr>
        <w:t>ợ</w:t>
      </w:r>
      <w:r w:rsidRPr="00BC37F8">
        <w:rPr>
          <w:lang w:val="vi-VN"/>
        </w:rPr>
        <w:t>c xây d</w:t>
      </w:r>
      <w:r w:rsidRPr="00BC37F8">
        <w:rPr>
          <w:rFonts w:hint="eastAsia"/>
          <w:lang w:val="vi-VN"/>
        </w:rPr>
        <w:t>ự</w:t>
      </w:r>
      <w:r w:rsidRPr="00BC37F8">
        <w:rPr>
          <w:lang w:val="vi-VN"/>
        </w:rPr>
        <w:t>ng trên nền Javascript V8 Engine – trình thông</w:t>
      </w:r>
      <w:r>
        <w:rPr>
          <w:lang w:val="vi-VN"/>
        </w:rPr>
        <w:t xml:space="preserve"> </w:t>
      </w:r>
      <w:r w:rsidRPr="00BC37F8">
        <w:rPr>
          <w:lang w:val="vi-VN"/>
        </w:rPr>
        <w:t>dịch JavaScript của Chrome, nên nó th</w:t>
      </w:r>
      <w:r w:rsidRPr="00BC37F8">
        <w:rPr>
          <w:rFonts w:hint="eastAsia"/>
          <w:lang w:val="vi-VN"/>
        </w:rPr>
        <w:t>ự</w:t>
      </w:r>
      <w:r w:rsidRPr="00BC37F8">
        <w:rPr>
          <w:lang w:val="vi-VN"/>
        </w:rPr>
        <w:t>c</w:t>
      </w:r>
      <w:r>
        <w:rPr>
          <w:lang w:val="vi-VN"/>
        </w:rPr>
        <w:t xml:space="preserve"> </w:t>
      </w:r>
      <w:r w:rsidRPr="00BC37F8">
        <w:rPr>
          <w:lang w:val="vi-VN"/>
        </w:rPr>
        <w:t>hi code JavaScript phía sever.</w:t>
      </w:r>
    </w:p>
    <w:p w14:paraId="7D08870B" w14:textId="40C58A34" w:rsidR="00BC37F8" w:rsidRDefault="00BC37F8" w:rsidP="00BC37F8">
      <w:pPr>
        <w:rPr>
          <w:lang w:val="vi-VN"/>
        </w:rPr>
      </w:pPr>
      <w:r w:rsidRPr="00BC37F8">
        <w:rPr>
          <w:lang w:val="vi-VN"/>
        </w:rPr>
        <w:t>Phần Core bên dư</w:t>
      </w:r>
      <w:r w:rsidRPr="00BC37F8">
        <w:rPr>
          <w:rFonts w:hint="eastAsia"/>
          <w:lang w:val="vi-VN"/>
        </w:rPr>
        <w:t>ớ</w:t>
      </w:r>
      <w:r w:rsidRPr="00BC37F8">
        <w:rPr>
          <w:lang w:val="vi-VN"/>
        </w:rPr>
        <w:t>i của Nodejs đư</w:t>
      </w:r>
      <w:r w:rsidRPr="00BC37F8">
        <w:rPr>
          <w:rFonts w:hint="eastAsia"/>
          <w:lang w:val="vi-VN"/>
        </w:rPr>
        <w:t>ợ</w:t>
      </w:r>
      <w:r w:rsidRPr="00BC37F8">
        <w:rPr>
          <w:lang w:val="vi-VN"/>
        </w:rPr>
        <w:t>c viết hầu hết bằng C++ nên cho tốc độ x</w:t>
      </w:r>
      <w:r w:rsidRPr="00BC37F8">
        <w:rPr>
          <w:rFonts w:hint="eastAsia"/>
          <w:lang w:val="vi-VN"/>
        </w:rPr>
        <w:t>ử</w:t>
      </w:r>
      <w:r w:rsidRPr="00BC37F8">
        <w:rPr>
          <w:lang w:val="vi-VN"/>
        </w:rPr>
        <w:t xml:space="preserve"> lý và hiệu năng khá cao, vì vậy</w:t>
      </w:r>
      <w:r>
        <w:rPr>
          <w:lang w:val="vi-VN"/>
        </w:rPr>
        <w:t xml:space="preserve"> </w:t>
      </w:r>
      <w:r w:rsidRPr="00BC37F8">
        <w:rPr>
          <w:lang w:val="vi-VN"/>
        </w:rPr>
        <w:t>nó rất h</w:t>
      </w:r>
      <w:r w:rsidRPr="00BC37F8">
        <w:rPr>
          <w:rFonts w:hint="eastAsia"/>
          <w:lang w:val="vi-VN"/>
        </w:rPr>
        <w:t>ữ</w:t>
      </w:r>
      <w:r w:rsidRPr="00BC37F8">
        <w:rPr>
          <w:lang w:val="vi-VN"/>
        </w:rPr>
        <w:t xml:space="preserve">u dụng để phát triển các </w:t>
      </w:r>
      <w:r w:rsidRPr="00BC37F8">
        <w:rPr>
          <w:rFonts w:hint="eastAsia"/>
          <w:lang w:val="vi-VN"/>
        </w:rPr>
        <w:t>ứ</w:t>
      </w:r>
      <w:r w:rsidRPr="00BC37F8">
        <w:rPr>
          <w:lang w:val="vi-VN"/>
        </w:rPr>
        <w:t>ng dụng yêu cầu kết nối liên tục t</w:t>
      </w:r>
      <w:r w:rsidRPr="00BC37F8">
        <w:rPr>
          <w:rFonts w:hint="eastAsia"/>
          <w:lang w:val="vi-VN"/>
        </w:rPr>
        <w:t>ừ</w:t>
      </w:r>
      <w:r w:rsidRPr="00BC37F8">
        <w:rPr>
          <w:lang w:val="vi-VN"/>
        </w:rPr>
        <w:t xml:space="preserve"> trình duyệt đến máy chủ</w:t>
      </w:r>
      <w:r>
        <w:rPr>
          <w:lang w:val="vi-VN"/>
        </w:rPr>
        <w:t>.</w:t>
      </w:r>
    </w:p>
    <w:p w14:paraId="7553C886" w14:textId="2A40C281" w:rsidR="00BC37F8" w:rsidRDefault="00BC37F8" w:rsidP="00BC37F8">
      <w:pPr>
        <w:rPr>
          <w:lang w:val="vi-VN"/>
        </w:rPr>
      </w:pPr>
    </w:p>
    <w:p w14:paraId="18DFC288" w14:textId="77777777" w:rsidR="00986EA9" w:rsidRDefault="00986EA9" w:rsidP="00986EA9">
      <w:pPr>
        <w:pStyle w:val="Heading3"/>
      </w:pPr>
      <w:r>
        <w:rPr>
          <w:lang w:val="vi-VN"/>
        </w:rPr>
        <w:t xml:space="preserve">4.1.3 </w:t>
      </w:r>
      <w:r>
        <w:t>DevExpress</w:t>
      </w:r>
    </w:p>
    <w:p w14:paraId="0DEBA8C5" w14:textId="77777777" w:rsidR="00986EA9" w:rsidRDefault="00986EA9" w:rsidP="00986EA9">
      <w:r>
        <w:tab/>
        <w:t>DevExpress là 1 hệ thống thư viện lập trình cực hữu ích cho việc thiết kế, lập trình form 1 cách đơn giản, chuyên nghiệp.Nó bao gồm rất nhiều Control (gần như có thể thay thế hoàn toàn các Control của .NET) và còn nhiều Control ghép, mở rộng mà .NET không có. Nó chứa từ các điều khiển cơ bản như TextEdit, Button, MessageBox, PictureBox,</w:t>
      </w:r>
      <w:r>
        <w:rPr>
          <w:lang w:val="vi-VN"/>
        </w:rPr>
        <w:t xml:space="preserve"> </w:t>
      </w:r>
      <w:r>
        <w:t>GridView... đến các điều khiển mở rộng, nâng cao như SearchLookupEdit, RibbonBar, SpreadSheet Control... Các điều khiển tích hợp nhiều chức năng, tùy chỉnh giúp người lập trình giảm thiểu thời gian xây dựng phần mềm.</w:t>
      </w:r>
    </w:p>
    <w:p w14:paraId="02344EC8" w14:textId="77777777" w:rsidR="00986EA9" w:rsidRDefault="00986EA9" w:rsidP="00986EA9"/>
    <w:p w14:paraId="2BBEEF7A" w14:textId="60F11FA7" w:rsidR="00986EA9" w:rsidRDefault="00986EA9" w:rsidP="00986EA9">
      <w:pPr>
        <w:pStyle w:val="Heading2"/>
        <w:spacing w:line="360" w:lineRule="auto"/>
        <w:rPr>
          <w:lang w:val="vi-VN"/>
        </w:rPr>
      </w:pPr>
      <w:r>
        <w:rPr>
          <w:lang w:val="vi-VN"/>
        </w:rPr>
        <w:t>4.2 Cài đặt</w:t>
      </w:r>
    </w:p>
    <w:p w14:paraId="3F820C95" w14:textId="080B2EED" w:rsidR="00986EA9" w:rsidRDefault="00986EA9" w:rsidP="00986EA9">
      <w:pPr>
        <w:pStyle w:val="Heading3"/>
      </w:pPr>
      <w:r>
        <w:rPr>
          <w:lang w:val="vi-VN"/>
        </w:rPr>
        <w:t xml:space="preserve">4.2.1 </w:t>
      </w:r>
      <w:r>
        <w:t>DevExpress</w:t>
      </w:r>
    </w:p>
    <w:p w14:paraId="1F21237D" w14:textId="524705D6" w:rsidR="00986EA9" w:rsidRDefault="00986EA9" w:rsidP="00986EA9">
      <w:r>
        <w:t>Yêu cầu hệ thống:</w:t>
      </w:r>
    </w:p>
    <w:p w14:paraId="555B420F" w14:textId="77777777" w:rsidR="00986EA9" w:rsidRDefault="00986EA9" w:rsidP="00986EA9">
      <w:pPr>
        <w:pStyle w:val="ListParagraph"/>
        <w:numPr>
          <w:ilvl w:val="0"/>
          <w:numId w:val="46"/>
        </w:numPr>
      </w:pPr>
      <w:r>
        <w:t>Microsoft .NET Framework từ 2.0 trở lên</w:t>
      </w:r>
    </w:p>
    <w:p w14:paraId="29021683" w14:textId="77777777" w:rsidR="00986EA9" w:rsidRDefault="00986EA9" w:rsidP="00986EA9">
      <w:pPr>
        <w:pStyle w:val="ListParagraph"/>
        <w:numPr>
          <w:ilvl w:val="0"/>
          <w:numId w:val="46"/>
        </w:numPr>
      </w:pPr>
      <w:r>
        <w:t>Microsoft Visual Studio</w:t>
      </w:r>
    </w:p>
    <w:p w14:paraId="502669FE" w14:textId="77777777" w:rsidR="00986EA9" w:rsidRDefault="00986EA9" w:rsidP="00986EA9">
      <w:pPr>
        <w:pStyle w:val="ListParagraph"/>
        <w:numPr>
          <w:ilvl w:val="0"/>
          <w:numId w:val="46"/>
        </w:numPr>
      </w:pPr>
      <w:r>
        <w:t>SQL Server</w:t>
      </w:r>
    </w:p>
    <w:p w14:paraId="7B2994AE" w14:textId="1FBD4F55" w:rsidR="00986EA9" w:rsidRDefault="00986EA9" w:rsidP="00986EA9">
      <w:pPr>
        <w:rPr>
          <w:lang w:val="vi-VN"/>
        </w:rPr>
      </w:pPr>
      <w:r>
        <w:t>Để cài đặt DevExpress</w:t>
      </w:r>
      <w:r>
        <w:rPr>
          <w:lang w:val="vi-VN"/>
        </w:rPr>
        <w:t xml:space="preserve">, ta </w:t>
      </w:r>
      <w:r>
        <w:t xml:space="preserve">có thể tải trên trang chủ của DevExpress </w:t>
      </w:r>
      <w:r>
        <w:rPr>
          <w:lang w:val="vi-VN"/>
        </w:rPr>
        <w:t xml:space="preserve"> tại </w:t>
      </w:r>
      <w:hyperlink r:id="rId33" w:history="1">
        <w:r w:rsidRPr="00B6096A">
          <w:rPr>
            <w:rStyle w:val="Hyperlink"/>
          </w:rPr>
          <w:t>https://www.devexpress.com/</w:t>
        </w:r>
      </w:hyperlink>
      <w:r>
        <w:rPr>
          <w:lang w:val="vi-VN"/>
        </w:rPr>
        <w:t xml:space="preserve"> và thực hiện các bước sau:</w:t>
      </w:r>
    </w:p>
    <w:p w14:paraId="3C992AFF" w14:textId="5B135E8A" w:rsidR="00986EA9" w:rsidRDefault="00986EA9" w:rsidP="00986EA9">
      <w:pPr>
        <w:rPr>
          <w:lang w:val="vi-VN"/>
        </w:rPr>
      </w:pPr>
    </w:p>
    <w:p w14:paraId="111EAF2D" w14:textId="6132F90F" w:rsidR="00986EA9" w:rsidRDefault="00986EA9" w:rsidP="00986EA9">
      <w:pPr>
        <w:rPr>
          <w:lang w:val="vi-VN"/>
        </w:rPr>
      </w:pPr>
    </w:p>
    <w:p w14:paraId="7B8998A0" w14:textId="14A86853" w:rsidR="00986EA9" w:rsidRPr="00986EA9" w:rsidRDefault="00986EA9" w:rsidP="00986EA9">
      <w:pPr>
        <w:pStyle w:val="ListParagraph"/>
        <w:numPr>
          <w:ilvl w:val="0"/>
          <w:numId w:val="47"/>
        </w:numPr>
        <w:rPr>
          <w:lang w:val="vi-VN"/>
        </w:rPr>
      </w:pPr>
      <w:r>
        <w:rPr>
          <w:lang w:val="vi-VN"/>
        </w:rPr>
        <w:lastRenderedPageBreak/>
        <w:t>Mở gói cài đặt DevExpress:</w:t>
      </w:r>
    </w:p>
    <w:p w14:paraId="1D58369E" w14:textId="2A240E8F" w:rsidR="00986EA9" w:rsidRPr="00986EA9" w:rsidRDefault="00986EA9" w:rsidP="00986EA9">
      <w:pPr>
        <w:rPr>
          <w:lang w:val="vi-VN"/>
        </w:rPr>
      </w:pPr>
      <w:r w:rsidRPr="00986EA9">
        <w:rPr>
          <w:noProof/>
          <w:lang w:val="vi-VN"/>
        </w:rPr>
        <w:drawing>
          <wp:inline distT="0" distB="0" distL="0" distR="0" wp14:anchorId="444F5060" wp14:editId="3FA58F90">
            <wp:extent cx="5727700" cy="3954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54145"/>
                    </a:xfrm>
                    <a:prstGeom prst="rect">
                      <a:avLst/>
                    </a:prstGeom>
                  </pic:spPr>
                </pic:pic>
              </a:graphicData>
            </a:graphic>
          </wp:inline>
        </w:drawing>
      </w:r>
    </w:p>
    <w:p w14:paraId="356E4BBE" w14:textId="77777777" w:rsidR="00986EA9" w:rsidRDefault="00986EA9" w:rsidP="00986EA9">
      <w:pPr>
        <w:rPr>
          <w:lang w:val="vi-VN"/>
        </w:rPr>
      </w:pPr>
    </w:p>
    <w:p w14:paraId="635C82BA" w14:textId="214A8426" w:rsidR="00986EA9" w:rsidRPr="00986EA9" w:rsidRDefault="00986EA9" w:rsidP="00986EA9">
      <w:pPr>
        <w:pStyle w:val="ListParagraph"/>
        <w:numPr>
          <w:ilvl w:val="0"/>
          <w:numId w:val="47"/>
        </w:numPr>
        <w:rPr>
          <w:lang w:val="vi-VN"/>
        </w:rPr>
      </w:pPr>
      <w:r>
        <w:t>Ch</w:t>
      </w:r>
      <w:r>
        <w:rPr>
          <w:lang w:val="vi-VN"/>
        </w:rPr>
        <w:t>ọn module muốn cài đặt. Ở đây chúng ta chọn WinForms Control.</w:t>
      </w:r>
    </w:p>
    <w:p w14:paraId="4D7F02A8" w14:textId="77777777" w:rsidR="00986EA9" w:rsidRDefault="00986EA9" w:rsidP="00986EA9">
      <w:pPr>
        <w:rPr>
          <w:lang w:val="vi-VN"/>
        </w:rPr>
      </w:pPr>
      <w:r w:rsidRPr="00986EA9">
        <w:rPr>
          <w:noProof/>
          <w:lang w:val="vi-VN"/>
        </w:rPr>
        <w:drawing>
          <wp:inline distT="0" distB="0" distL="0" distR="0" wp14:anchorId="1BAD5565" wp14:editId="5B898681">
            <wp:extent cx="5727700" cy="3917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4877" cy="3929063"/>
                    </a:xfrm>
                    <a:prstGeom prst="rect">
                      <a:avLst/>
                    </a:prstGeom>
                  </pic:spPr>
                </pic:pic>
              </a:graphicData>
            </a:graphic>
          </wp:inline>
        </w:drawing>
      </w:r>
    </w:p>
    <w:p w14:paraId="1C95C645" w14:textId="0B4C25F2" w:rsidR="00986EA9" w:rsidRPr="00986EA9" w:rsidRDefault="00986EA9" w:rsidP="00986EA9">
      <w:pPr>
        <w:pStyle w:val="ListParagraph"/>
        <w:numPr>
          <w:ilvl w:val="0"/>
          <w:numId w:val="47"/>
        </w:numPr>
        <w:rPr>
          <w:lang w:val="vi-VN"/>
        </w:rPr>
      </w:pPr>
      <w:r>
        <w:rPr>
          <w:lang w:val="vi-VN"/>
        </w:rPr>
        <w:t>Bấm next và đợi cho đến khi quá trình cài đặt hoàn tất</w:t>
      </w:r>
    </w:p>
    <w:p w14:paraId="4CA86C42" w14:textId="77777777" w:rsidR="00986EA9" w:rsidRDefault="00986EA9" w:rsidP="00986EA9">
      <w:pPr>
        <w:rPr>
          <w:lang w:val="vi-VN"/>
        </w:rPr>
      </w:pPr>
    </w:p>
    <w:p w14:paraId="744E01E8" w14:textId="0F899B08" w:rsidR="00986EA9" w:rsidRDefault="00986EA9" w:rsidP="00986EA9">
      <w:pPr>
        <w:pStyle w:val="Heading3"/>
      </w:pPr>
      <w:r>
        <w:rPr>
          <w:lang w:val="vi-VN"/>
        </w:rPr>
        <w:lastRenderedPageBreak/>
        <w:t>4.2.1 NodeJS</w:t>
      </w:r>
    </w:p>
    <w:p w14:paraId="6F82A369" w14:textId="673BFF7A" w:rsidR="007D4132" w:rsidRPr="007D4132" w:rsidRDefault="007D4132" w:rsidP="007D4132">
      <w:pPr>
        <w:pStyle w:val="ListParagraph"/>
        <w:numPr>
          <w:ilvl w:val="0"/>
          <w:numId w:val="47"/>
        </w:numPr>
        <w:rPr>
          <w:rFonts w:eastAsia="Times New Roman"/>
        </w:rPr>
      </w:pPr>
      <w:r>
        <w:t>Download NodeJS</w:t>
      </w:r>
      <w:r>
        <w:rPr>
          <w:lang w:val="vi-VN"/>
        </w:rPr>
        <w:t xml:space="preserve">: </w:t>
      </w:r>
      <w:r w:rsidRPr="007D4132">
        <w:rPr>
          <w:rFonts w:ascii="Calibri" w:hAnsi="Calibri" w:cs="Calibri"/>
          <w:color w:val="000000"/>
        </w:rPr>
        <w:t>Để download</w:t>
      </w:r>
      <w:r w:rsidRPr="007D4132">
        <w:rPr>
          <w:rStyle w:val="apple-converted-space"/>
          <w:rFonts w:ascii="Calibri" w:hAnsi="Calibri" w:cs="Calibri"/>
          <w:color w:val="000000"/>
        </w:rPr>
        <w:t> </w:t>
      </w:r>
      <w:r w:rsidRPr="007D4132">
        <w:rPr>
          <w:rStyle w:val="Strong"/>
          <w:rFonts w:ascii="Calibri" w:hAnsi="Calibri" w:cs="Calibri"/>
          <w:color w:val="000000"/>
        </w:rPr>
        <w:t>NodeJS</w:t>
      </w:r>
      <w:r w:rsidRPr="007D4132">
        <w:rPr>
          <w:rStyle w:val="apple-converted-space"/>
          <w:rFonts w:ascii="Calibri" w:hAnsi="Calibri" w:cs="Calibri"/>
          <w:b/>
          <w:bCs/>
          <w:color w:val="000000"/>
        </w:rPr>
        <w:t> </w:t>
      </w:r>
      <w:r w:rsidRPr="007D4132">
        <w:rPr>
          <w:rFonts w:ascii="Calibri" w:hAnsi="Calibri" w:cs="Calibri"/>
          <w:color w:val="000000"/>
        </w:rPr>
        <w:t xml:space="preserve"> truy cập vào địa chỉ:</w:t>
      </w:r>
      <w:r w:rsidRPr="007D4132">
        <w:rPr>
          <w:rFonts w:ascii="Calibri" w:hAnsi="Calibri" w:cs="Calibri"/>
          <w:color w:val="000000"/>
          <w:lang w:val="vi-VN"/>
        </w:rPr>
        <w:t xml:space="preserve"> </w:t>
      </w:r>
      <w:hyperlink r:id="rId36" w:history="1">
        <w:r w:rsidRPr="007D4132">
          <w:rPr>
            <w:rStyle w:val="Hyperlink"/>
            <w:rFonts w:ascii="Calibri" w:hAnsi="Calibri" w:cs="Calibri"/>
          </w:rPr>
          <w:t>https://nodejs.org/en/download/</w:t>
        </w:r>
      </w:hyperlink>
    </w:p>
    <w:p w14:paraId="01C3E471" w14:textId="57619CEC"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"/var/folders/1z/38_m0tgs08x585yww4s_jzp80000gn/T/com.microsoft.Word/WebArchiveCopyPasteTempFiles/20864798.png"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42266BCA" wp14:editId="03510CB8">
            <wp:extent cx="5727700" cy="4145280"/>
            <wp:effectExtent l="0" t="0" r="0" b="0"/>
            <wp:docPr id="58" name="Picture 58" descr="/var/folders/1z/38_m0tgs08x585yww4s_jzp80000gn/T/com.microsoft.Word/WebArchiveCopyPasteTempFiles/2086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1z/38_m0tgs08x585yww4s_jzp80000gn/T/com.microsoft.Word/WebArchiveCopyPasteTempFiles/2086479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145280"/>
                    </a:xfrm>
                    <a:prstGeom prst="rect">
                      <a:avLst/>
                    </a:prstGeom>
                    <a:noFill/>
                    <a:ln>
                      <a:noFill/>
                    </a:ln>
                  </pic:spPr>
                </pic:pic>
              </a:graphicData>
            </a:graphic>
          </wp:inline>
        </w:drawing>
      </w:r>
      <w:r w:rsidRPr="007D4132">
        <w:rPr>
          <w:rFonts w:ascii="Calibri" w:hAnsi="Calibri" w:cs="Calibri"/>
          <w:color w:val="000000"/>
        </w:rPr>
        <w:fldChar w:fldCharType="end"/>
      </w:r>
    </w:p>
    <w:p w14:paraId="77020283" w14:textId="077C3D9B" w:rsidR="007D4132" w:rsidRPr="007D4132" w:rsidRDefault="007D4132" w:rsidP="007D4132">
      <w:pPr>
        <w:spacing w:before="75" w:after="75"/>
        <w:jc w:val="both"/>
        <w:rPr>
          <w:rFonts w:ascii="Calibri" w:hAnsi="Calibri" w:cs="Calibri"/>
          <w:color w:val="000000"/>
        </w:rPr>
      </w:pPr>
    </w:p>
    <w:p w14:paraId="232742FE" w14:textId="7D362129" w:rsidR="007D4132" w:rsidRPr="007D4132" w:rsidRDefault="007D4132" w:rsidP="007D4132">
      <w:pPr>
        <w:pStyle w:val="ListParagraph"/>
        <w:numPr>
          <w:ilvl w:val="0"/>
          <w:numId w:val="47"/>
        </w:numPr>
      </w:pPr>
      <w:bookmarkStart w:id="21" w:name="a20865010"/>
      <w:bookmarkEnd w:id="21"/>
      <w:r w:rsidRPr="007D4132">
        <w:t>Cài đặt NodeJ</w:t>
      </w:r>
      <w:r>
        <w:t>S</w:t>
      </w:r>
      <w:r>
        <w:rPr>
          <w:lang w:val="vi-VN"/>
        </w:rPr>
        <w:t>: Mở file cài đặt vừa tải về và tiến hành cài đặt</w:t>
      </w:r>
    </w:p>
    <w:p w14:paraId="5CEA9473" w14:textId="3CBEE111" w:rsidR="007D4132" w:rsidRPr="007D4132" w:rsidRDefault="007D4132" w:rsidP="007D4132">
      <w:pPr>
        <w:spacing w:before="75" w:after="75"/>
        <w:ind w:left="360"/>
        <w:jc w:val="both"/>
        <w:rPr>
          <w:rFonts w:ascii="Calibri" w:hAnsi="Calibri" w:cs="Calibri"/>
          <w:color w:val="000000"/>
        </w:rPr>
      </w:pP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"/var/folders/1z/38_m0tgs08x585yww4s_jzp80000gn/T/com.microsoft.Word/WebArchiveCopyPasteTempFiles/20870341.png"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1A82C36" wp14:editId="422EBFD4">
            <wp:extent cx="1786746" cy="1388195"/>
            <wp:effectExtent l="0" t="0" r="4445" b="0"/>
            <wp:docPr id="56" name="Picture 56" descr="/var/folders/1z/38_m0tgs08x585yww4s_jzp80000gn/T/com.microsoft.Word/WebArchiveCopyPasteTempFiles/208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1z/38_m0tgs08x585yww4s_jzp80000gn/T/com.microsoft.Word/WebArchiveCopyPasteTempFiles/2087034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7901" cy="1420170"/>
                    </a:xfrm>
                    <a:prstGeom prst="rect">
                      <a:avLst/>
                    </a:prstGeom>
                    <a:noFill/>
                    <a:ln>
                      <a:noFill/>
                    </a:ln>
                  </pic:spPr>
                </pic:pic>
              </a:graphicData>
            </a:graphic>
          </wp:inline>
        </w:drawing>
      </w:r>
      <w:r w:rsidRPr="007D4132">
        <w:rPr>
          <w:rFonts w:ascii="Calibri" w:hAnsi="Calibri" w:cs="Calibri"/>
          <w:color w:val="000000"/>
        </w:rPr>
        <w:fldChar w:fldCharType="end"/>
      </w: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"/var/folders/1z/38_m0tgs08x585yww4s_jzp80000gn/T/com.microsoft.Word/WebArchiveCopyPasteTempFiles/20870441.png"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39540D45" wp14:editId="61DF54DB">
            <wp:extent cx="1787181" cy="1388533"/>
            <wp:effectExtent l="0" t="0" r="3810" b="0"/>
            <wp:docPr id="55" name="Picture 55" descr="/var/folders/1z/38_m0tgs08x585yww4s_jzp80000gn/T/com.microsoft.Word/WebArchiveCopyPasteTempFiles/2087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1z/38_m0tgs08x585yww4s_jzp80000gn/T/com.microsoft.Word/WebArchiveCopyPasteTempFiles/2087044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36443" cy="1426807"/>
                    </a:xfrm>
                    <a:prstGeom prst="rect">
                      <a:avLst/>
                    </a:prstGeom>
                    <a:noFill/>
                    <a:ln>
                      <a:noFill/>
                    </a:ln>
                  </pic:spPr>
                </pic:pic>
              </a:graphicData>
            </a:graphic>
          </wp:inline>
        </w:drawing>
      </w:r>
      <w:r w:rsidRPr="007D4132">
        <w:rPr>
          <w:rFonts w:ascii="Calibri" w:hAnsi="Calibri" w:cs="Calibri"/>
          <w:color w:val="000000"/>
        </w:rPr>
        <w:fldChar w:fldCharType="end"/>
      </w:r>
      <w:r w:rsidRPr="007D4132">
        <w:rPr>
          <w:rFonts w:ascii="Calibri" w:hAnsi="Calibri" w:cs="Calibri"/>
          <w:color w:val="000000"/>
        </w:rPr>
        <w:fldChar w:fldCharType="begin"/>
      </w:r>
      <w:r w:rsidRPr="007D4132">
        <w:rPr>
          <w:rFonts w:ascii="Calibri" w:hAnsi="Calibri" w:cs="Calibri"/>
          <w:color w:val="000000"/>
        </w:rPr>
        <w:instrText xml:space="preserve"> INCLUDEPICTURE "/var/folders/1z/38_m0tgs08x585yww4s_jzp80000gn/T/com.microsoft.Word/WebArchiveCopyPasteTempFiles/20870443.png"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1CD2DA9" wp14:editId="60F28B1F">
            <wp:extent cx="1772356" cy="1377014"/>
            <wp:effectExtent l="0" t="0" r="5715" b="0"/>
            <wp:docPr id="54" name="Picture 54" descr="/var/folders/1z/38_m0tgs08x585yww4s_jzp80000gn/T/com.microsoft.Word/WebArchiveCopyPasteTempFiles/208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1z/38_m0tgs08x585yww4s_jzp80000gn/T/com.microsoft.Word/WebArchiveCopyPasteTempFiles/2087044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9554" cy="1382606"/>
                    </a:xfrm>
                    <a:prstGeom prst="rect">
                      <a:avLst/>
                    </a:prstGeom>
                    <a:noFill/>
                    <a:ln>
                      <a:noFill/>
                    </a:ln>
                  </pic:spPr>
                </pic:pic>
              </a:graphicData>
            </a:graphic>
          </wp:inline>
        </w:drawing>
      </w:r>
      <w:r w:rsidRPr="007D4132">
        <w:rPr>
          <w:rFonts w:ascii="Calibri" w:hAnsi="Calibri" w:cs="Calibri"/>
          <w:color w:val="000000"/>
        </w:rPr>
        <w:fldChar w:fldCharType="end"/>
      </w:r>
    </w:p>
    <w:p w14:paraId="59EA9DA3" w14:textId="7BC28DC2"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t>Theo mặc định, phần mềm</w:t>
      </w:r>
      <w:r w:rsidRPr="007D4132">
        <w:rPr>
          <w:rStyle w:val="apple-converted-space"/>
          <w:rFonts w:ascii="Calibri" w:hAnsi="Calibri" w:cs="Calibri"/>
          <w:color w:val="000000"/>
        </w:rPr>
        <w:t> </w:t>
      </w:r>
      <w:r w:rsidRPr="007D4132">
        <w:rPr>
          <w:rStyle w:val="Strong"/>
          <w:rFonts w:ascii="Calibri" w:hAnsi="Calibri" w:cs="Calibri"/>
          <w:color w:val="000000"/>
        </w:rPr>
        <w:t>NPM</w:t>
      </w:r>
      <w:r w:rsidRPr="007D4132">
        <w:rPr>
          <w:rStyle w:val="apple-converted-space"/>
          <w:rFonts w:ascii="Calibri" w:hAnsi="Calibri" w:cs="Calibri"/>
          <w:color w:val="000000"/>
        </w:rPr>
        <w:t> </w:t>
      </w:r>
      <w:r w:rsidRPr="007D4132">
        <w:rPr>
          <w:rFonts w:ascii="Calibri" w:hAnsi="Calibri" w:cs="Calibri"/>
          <w:color w:val="000000"/>
        </w:rPr>
        <w:t>cũng được cài đặt vào hệ thống của bạn. Đây là một phần mềm quản lý các thư viện</w:t>
      </w:r>
      <w:r w:rsidRPr="007D4132">
        <w:rPr>
          <w:rStyle w:val="apple-converted-space"/>
          <w:rFonts w:ascii="Calibri" w:hAnsi="Calibri" w:cs="Calibri"/>
          <w:color w:val="000000"/>
        </w:rPr>
        <w:t> </w:t>
      </w:r>
      <w:r w:rsidRPr="007D4132">
        <w:rPr>
          <w:rStyle w:val="Strong"/>
          <w:rFonts w:ascii="Calibri" w:hAnsi="Calibri" w:cs="Calibri"/>
          <w:color w:val="000000"/>
        </w:rPr>
        <w:t>Javascript</w:t>
      </w:r>
      <w:r w:rsidRPr="007D4132">
        <w:rPr>
          <w:rFonts w:ascii="Calibri" w:hAnsi="Calibri" w:cs="Calibri"/>
          <w:color w:val="000000"/>
        </w:rPr>
        <w:t>.</w:t>
      </w:r>
    </w:p>
    <w:p w14:paraId="24BEF31A" w14:textId="48CB724E" w:rsidR="007D4132" w:rsidRPr="007D4132" w:rsidRDefault="007D4132" w:rsidP="007D4132">
      <w:pPr>
        <w:pStyle w:val="ListParagraph"/>
        <w:numPr>
          <w:ilvl w:val="0"/>
          <w:numId w:val="47"/>
        </w:numPr>
      </w:pPr>
      <w:bookmarkStart w:id="22" w:name="a20870567"/>
      <w:bookmarkEnd w:id="22"/>
      <w:r w:rsidRPr="007D4132">
        <w:t>Kiểm tra và cấu hình</w:t>
      </w:r>
      <w:r>
        <w:rPr>
          <w:rStyle w:val="apple-converted-space"/>
          <w:rFonts w:ascii="Calibri" w:hAnsi="Calibri" w:cs="Calibri"/>
          <w:b/>
          <w:bCs/>
          <w:color w:val="FF9249"/>
          <w:sz w:val="33"/>
          <w:szCs w:val="33"/>
          <w:lang w:val="vi-VN"/>
        </w:rPr>
        <w:t>:</w:t>
      </w:r>
      <w:r w:rsidRPr="007D4132">
        <w:rPr>
          <w:rFonts w:ascii="Calibri" w:hAnsi="Calibri" w:cs="Calibri"/>
          <w:color w:val="000000"/>
        </w:rPr>
        <w:t>Mở cửa sổ</w:t>
      </w:r>
      <w:r w:rsidRPr="007D4132">
        <w:rPr>
          <w:rStyle w:val="apple-converted-space"/>
          <w:rFonts w:ascii="Calibri" w:hAnsi="Calibri" w:cs="Calibri"/>
          <w:color w:val="000000"/>
        </w:rPr>
        <w:t> </w:t>
      </w:r>
      <w:r w:rsidRPr="007D4132">
        <w:rPr>
          <w:rStyle w:val="Strong"/>
          <w:rFonts w:ascii="Calibri" w:hAnsi="Calibri" w:cs="Calibri"/>
          <w:color w:val="000000"/>
        </w:rPr>
        <w:t>CMD</w:t>
      </w:r>
      <w:r w:rsidRPr="007D4132">
        <w:rPr>
          <w:rStyle w:val="apple-converted-space"/>
          <w:rFonts w:ascii="Calibri" w:hAnsi="Calibri" w:cs="Calibri"/>
          <w:b/>
          <w:bCs/>
          <w:color w:val="000000"/>
        </w:rPr>
        <w:t> </w:t>
      </w:r>
      <w:r w:rsidRPr="007D4132">
        <w:rPr>
          <w:rFonts w:ascii="Calibri" w:hAnsi="Calibri" w:cs="Calibri"/>
          <w:color w:val="000000"/>
        </w:rPr>
        <w:t>và thực thi các lệnh sau để kiểm tra phiên bản của</w:t>
      </w:r>
      <w:r w:rsidRPr="007D4132">
        <w:rPr>
          <w:rStyle w:val="apple-converted-space"/>
          <w:rFonts w:ascii="Calibri" w:hAnsi="Calibri" w:cs="Calibri"/>
          <w:color w:val="000000"/>
        </w:rPr>
        <w:t> </w:t>
      </w:r>
      <w:r w:rsidRPr="007D4132">
        <w:rPr>
          <w:rStyle w:val="Strong"/>
          <w:rFonts w:ascii="Calibri" w:hAnsi="Calibri" w:cs="Calibri"/>
          <w:color w:val="000000"/>
        </w:rPr>
        <w:t>NodeJS</w:t>
      </w:r>
      <w:r w:rsidRPr="007D4132">
        <w:rPr>
          <w:rStyle w:val="apple-converted-space"/>
          <w:rFonts w:ascii="Calibri" w:hAnsi="Calibri" w:cs="Calibri"/>
          <w:b/>
          <w:bCs/>
          <w:color w:val="000000"/>
        </w:rPr>
        <w:t> </w:t>
      </w:r>
      <w:r w:rsidRPr="007D4132">
        <w:rPr>
          <w:rFonts w:ascii="Calibri" w:hAnsi="Calibri" w:cs="Calibri"/>
          <w:color w:val="000000"/>
        </w:rPr>
        <w:t>và</w:t>
      </w:r>
      <w:r w:rsidRPr="007D4132">
        <w:rPr>
          <w:rStyle w:val="apple-converted-space"/>
          <w:rFonts w:ascii="Calibri" w:hAnsi="Calibri" w:cs="Calibri"/>
          <w:color w:val="000000"/>
        </w:rPr>
        <w:t> </w:t>
      </w:r>
      <w:r w:rsidRPr="007D4132">
        <w:rPr>
          <w:rStyle w:val="Strong"/>
          <w:rFonts w:ascii="Calibri" w:hAnsi="Calibri" w:cs="Calibri"/>
          <w:color w:val="000000"/>
        </w:rPr>
        <w:t>NPM</w:t>
      </w:r>
      <w:r>
        <w:rPr>
          <w:rFonts w:ascii="Calibri" w:hAnsi="Calibri" w:cs="Calibri"/>
          <w:color w:val="000000"/>
          <w:lang w:val="vi-VN"/>
        </w:rPr>
        <w:t>:</w:t>
      </w:r>
    </w:p>
    <w:tbl>
      <w:tblPr>
        <w:tblW w:w="11875" w:type="dxa"/>
        <w:tblCellSpacing w:w="0" w:type="dxa"/>
        <w:tblInd w:w="720" w:type="dxa"/>
        <w:tblCellMar>
          <w:left w:w="0" w:type="dxa"/>
          <w:right w:w="0" w:type="dxa"/>
        </w:tblCellMar>
        <w:tblLook w:val="04A0" w:firstRow="1" w:lastRow="0" w:firstColumn="1" w:lastColumn="0" w:noHBand="0" w:noVBand="1"/>
      </w:tblPr>
      <w:tblGrid>
        <w:gridCol w:w="298"/>
        <w:gridCol w:w="11577"/>
      </w:tblGrid>
      <w:tr w:rsidR="007D4132" w:rsidRPr="007D4132" w14:paraId="6E0DA92B" w14:textId="77777777" w:rsidTr="007D4132">
        <w:trPr>
          <w:tblCellSpacing w:w="0" w:type="dxa"/>
        </w:trPr>
        <w:tc>
          <w:tcPr>
            <w:tcW w:w="0" w:type="auto"/>
            <w:vAlign w:val="center"/>
            <w:hideMark/>
          </w:tcPr>
          <w:p w14:paraId="4C81005D" w14:textId="3FECEA49" w:rsidR="007D4132" w:rsidRPr="007D4132" w:rsidRDefault="007D4132" w:rsidP="007D4132">
            <w:pPr>
              <w:rPr>
                <w:rFonts w:ascii="Calibri" w:hAnsi="Calibri" w:cs="Calibri"/>
                <w:sz w:val="26"/>
                <w:szCs w:val="26"/>
              </w:rPr>
            </w:pPr>
          </w:p>
          <w:p w14:paraId="0BF7DA69" w14:textId="7EE4C516" w:rsidR="007D4132" w:rsidRPr="007D4132" w:rsidRDefault="007D4132" w:rsidP="007D4132">
            <w:pPr>
              <w:rPr>
                <w:rFonts w:ascii="Calibri" w:hAnsi="Calibri" w:cs="Calibri"/>
                <w:sz w:val="26"/>
                <w:szCs w:val="26"/>
              </w:rPr>
            </w:pPr>
          </w:p>
          <w:p w14:paraId="3E82B3D4" w14:textId="2969E3A4" w:rsidR="007D4132" w:rsidRPr="007D4132" w:rsidRDefault="007D4132" w:rsidP="007D4132">
            <w:pPr>
              <w:rPr>
                <w:rFonts w:ascii="Calibri" w:hAnsi="Calibri" w:cs="Calibri"/>
                <w:sz w:val="26"/>
                <w:szCs w:val="26"/>
              </w:rPr>
            </w:pPr>
          </w:p>
        </w:tc>
        <w:tc>
          <w:tcPr>
            <w:tcW w:w="11577" w:type="dxa"/>
            <w:vAlign w:val="center"/>
            <w:hideMark/>
          </w:tcPr>
          <w:p w14:paraId="392F5925" w14:textId="1039959A" w:rsidR="007D4132" w:rsidRPr="007D4132" w:rsidRDefault="007D4132" w:rsidP="007D4132">
            <w:pPr>
              <w:rPr>
                <w:rFonts w:ascii="Calibri" w:hAnsi="Calibri" w:cs="Calibri"/>
                <w:sz w:val="26"/>
                <w:szCs w:val="26"/>
              </w:rPr>
            </w:pPr>
            <w:r w:rsidRPr="007D4132">
              <w:rPr>
                <w:rStyle w:val="HTMLCode"/>
                <w:rFonts w:ascii="Calibri" w:eastAsiaTheme="minorEastAsia" w:hAnsi="Calibri" w:cs="Calibri"/>
                <w:sz w:val="26"/>
                <w:szCs w:val="26"/>
              </w:rPr>
              <w:t>node -v</w:t>
            </w:r>
          </w:p>
          <w:p w14:paraId="687BBCFA" w14:textId="77777777" w:rsidR="007D4132" w:rsidRPr="007D4132" w:rsidRDefault="007D4132" w:rsidP="007D4132">
            <w:pPr>
              <w:rPr>
                <w:rFonts w:ascii="Calibri" w:hAnsi="Calibri" w:cs="Calibri"/>
                <w:sz w:val="26"/>
                <w:szCs w:val="26"/>
              </w:rPr>
            </w:pPr>
            <w:r w:rsidRPr="007D4132">
              <w:rPr>
                <w:rStyle w:val="HTMLCode"/>
                <w:rFonts w:ascii="Calibri" w:eastAsiaTheme="minorEastAsia" w:hAnsi="Calibri" w:cs="Calibri"/>
                <w:sz w:val="26"/>
                <w:szCs w:val="26"/>
              </w:rPr>
              <w:t>npm -v</w:t>
            </w:r>
          </w:p>
        </w:tc>
      </w:tr>
    </w:tbl>
    <w:p w14:paraId="1D1FDB79" w14:textId="5B67D610" w:rsidR="007D4132" w:rsidRPr="007D4132" w:rsidRDefault="007D4132" w:rsidP="007D4132">
      <w:pPr>
        <w:spacing w:before="75" w:after="75"/>
        <w:ind w:left="720"/>
        <w:jc w:val="both"/>
        <w:rPr>
          <w:rFonts w:ascii="Calibri" w:hAnsi="Calibri" w:cs="Calibri"/>
          <w:color w:val="000000"/>
        </w:rPr>
      </w:pPr>
      <w:r w:rsidRPr="007D4132">
        <w:rPr>
          <w:rFonts w:ascii="Calibri" w:hAnsi="Calibri" w:cs="Calibri"/>
          <w:color w:val="000000"/>
        </w:rPr>
        <w:lastRenderedPageBreak/>
        <w:fldChar w:fldCharType="begin"/>
      </w:r>
      <w:r w:rsidRPr="007D4132">
        <w:rPr>
          <w:rFonts w:ascii="Calibri" w:hAnsi="Calibri" w:cs="Calibri"/>
          <w:color w:val="000000"/>
        </w:rPr>
        <w:instrText xml:space="preserve"> INCLUDEPICTURE "/var/folders/1z/38_m0tgs08x585yww4s_jzp80000gn/T/com.microsoft.Word/WebArchiveCopyPasteTempFiles/20871592.png" \* MERGEFORMATINET </w:instrText>
      </w:r>
      <w:r w:rsidRPr="007D4132">
        <w:rPr>
          <w:rFonts w:ascii="Calibri" w:hAnsi="Calibri" w:cs="Calibri"/>
          <w:color w:val="000000"/>
        </w:rPr>
        <w:fldChar w:fldCharType="separate"/>
      </w:r>
      <w:r w:rsidRPr="007D4132">
        <w:rPr>
          <w:rFonts w:ascii="Calibri" w:hAnsi="Calibri" w:cs="Calibri"/>
          <w:noProof/>
          <w:color w:val="000000"/>
        </w:rPr>
        <w:drawing>
          <wp:inline distT="0" distB="0" distL="0" distR="0" wp14:anchorId="00CB9500" wp14:editId="60E20F0A">
            <wp:extent cx="5727700" cy="2908935"/>
            <wp:effectExtent l="0" t="0" r="0" b="0"/>
            <wp:docPr id="50" name="Picture 50" descr="/var/folders/1z/38_m0tgs08x585yww4s_jzp80000gn/T/com.microsoft.Word/WebArchiveCopyPasteTempFiles/2087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1z/38_m0tgs08x585yww4s_jzp80000gn/T/com.microsoft.Word/WebArchiveCopyPasteTempFiles/2087159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r w:rsidRPr="007D4132">
        <w:rPr>
          <w:rFonts w:ascii="Calibri" w:hAnsi="Calibri" w:cs="Calibri"/>
          <w:color w:val="000000"/>
        </w:rPr>
        <w:fldChar w:fldCharType="end"/>
      </w:r>
    </w:p>
    <w:p w14:paraId="1172923A" w14:textId="219D7545" w:rsidR="00BC37F8" w:rsidRPr="007D4132" w:rsidRDefault="007D4132" w:rsidP="00986EA9">
      <w:pPr>
        <w:rPr>
          <w:rFonts w:ascii="Calibri" w:hAnsi="Calibri" w:cs="Calibri"/>
        </w:rPr>
      </w:pPr>
      <w:r>
        <w:rPr>
          <w:rFonts w:ascii="Calibri" w:hAnsi="Calibri" w:cs="Calibri"/>
          <w:lang w:val="vi-VN"/>
        </w:rPr>
        <w:t>Như vậy là NodeJS và npm đã được cài đặt và cấu hình thành công</w:t>
      </w:r>
      <w:r w:rsidR="00BC37F8" w:rsidRPr="007D4132">
        <w:rPr>
          <w:rFonts w:ascii="Calibri" w:hAnsi="Calibri" w:cs="Calibri"/>
          <w:lang w:val="vi-VN"/>
        </w:rPr>
        <w:br w:type="page"/>
      </w:r>
    </w:p>
    <w:p w14:paraId="60252A5C" w14:textId="5758F69D" w:rsidR="00BC37F8" w:rsidRPr="00BC37F8" w:rsidRDefault="00BC37F8" w:rsidP="00BC37F8">
      <w:pPr>
        <w:pStyle w:val="Heading1"/>
        <w:spacing w:line="276" w:lineRule="auto"/>
      </w:pPr>
      <w:r w:rsidRPr="00BC37F8">
        <w:lastRenderedPageBreak/>
        <w:t>CHƯƠNG 5: KIỂM THỬ</w:t>
      </w:r>
    </w:p>
    <w:p w14:paraId="0CD6F2D4" w14:textId="7423D85A" w:rsidR="00BC37F8" w:rsidRPr="00836174" w:rsidRDefault="00BC37F8" w:rsidP="00BC37F8">
      <w:pPr>
        <w:pStyle w:val="Heading2"/>
        <w:spacing w:line="276" w:lineRule="auto"/>
      </w:pPr>
      <w:r w:rsidRPr="00836174">
        <w:t xml:space="preserve"> Ưu điểm của </w:t>
      </w:r>
      <w:r>
        <w:t>T</w:t>
      </w:r>
      <w:r w:rsidRPr="00836174">
        <w:t xml:space="preserve">ài liệu kiểm thử </w:t>
      </w:r>
    </w:p>
    <w:p w14:paraId="2D2E559B" w14:textId="77777777" w:rsidR="00BC37F8" w:rsidRDefault="00BC37F8" w:rsidP="00BC37F8">
      <w:r>
        <w:t xml:space="preserve">• Lý do chính đằng sau việc tạo tài liệu kiểm thử là để giảm hoặc loại bỏ bất kỳ những thông tin không chắc chắn về các hoạt động kiểm thử. Giúp bạn loại bỏ sự mơ hồ thường phát sinh khi phân bổ nhiệm vụ </w:t>
      </w:r>
    </w:p>
    <w:p w14:paraId="6596E3B0" w14:textId="77777777" w:rsidR="00BC37F8" w:rsidRDefault="00BC37F8" w:rsidP="00BC37F8">
      <w:r>
        <w:t xml:space="preserve">• Tài liệu không chỉ cung cấp cách tiếp cận có hệ thống để kiểm thử phần mềm, mà nó còn đóng vai trò là tài liệu đào tạo cho những người mới vào quy trình kiểm thử phần mềm </w:t>
      </w:r>
    </w:p>
    <w:p w14:paraId="68A9C29B" w14:textId="77777777" w:rsidR="00BC37F8" w:rsidRDefault="00BC37F8" w:rsidP="00BC37F8">
      <w:r>
        <w:t xml:space="preserve">• Đây cũng là một chiến lược tốt để giới thiệu Tài liệu kiểm thử để thể hiện một quy trình kiểm thử chuyên nghiệp. </w:t>
      </w:r>
    </w:p>
    <w:p w14:paraId="539BB52F" w14:textId="77777777" w:rsidR="00BC37F8" w:rsidRDefault="00BC37F8" w:rsidP="00BC37F8">
      <w:r>
        <w:t xml:space="preserve">• Tài liệu kiểm thử giúp bạn cung cấp một sản phẩm chất lượng cho khách hàng trong một giới hạn thời gian cụ thể. </w:t>
      </w:r>
    </w:p>
    <w:p w14:paraId="1782B61A" w14:textId="77777777" w:rsidR="00BC37F8" w:rsidRDefault="00BC37F8" w:rsidP="00BC37F8">
      <w:r>
        <w:t xml:space="preserve">• Trong Kỹ thuật phần mềm, Tài liệu kiểm thử cũng giúp xác định cấu hình hoặc thiết lập chương trình thông qua tài liệu cấu hình và hướng dẫn vận hành. </w:t>
      </w:r>
    </w:p>
    <w:p w14:paraId="0C90B7C0" w14:textId="77777777" w:rsidR="00BC37F8" w:rsidRDefault="00BC37F8" w:rsidP="00BC37F8">
      <w:r>
        <w:t>• Tài liệu kiểm thử giúp bạn cải thiện tính minh bạch với khách hàng.</w:t>
      </w:r>
    </w:p>
    <w:p w14:paraId="68A4A01B" w14:textId="77777777" w:rsidR="00BC37F8" w:rsidRDefault="00BC37F8" w:rsidP="00BC37F8">
      <w:pPr>
        <w:pStyle w:val="Heading2"/>
        <w:spacing w:line="360" w:lineRule="auto"/>
      </w:pPr>
      <w:r>
        <w:t xml:space="preserve"> </w:t>
      </w:r>
    </w:p>
    <w:p w14:paraId="26E5EBFC" w14:textId="41335084" w:rsidR="00BC37F8" w:rsidRPr="00CE7816" w:rsidRDefault="00BC37F8" w:rsidP="00BC37F8">
      <w:pPr>
        <w:pStyle w:val="Heading2"/>
        <w:spacing w:line="360" w:lineRule="auto"/>
      </w:pPr>
      <w:r w:rsidRPr="00CE7816">
        <w:t xml:space="preserve">Nhược điểm của Tài liệu kiểm thử </w:t>
      </w:r>
    </w:p>
    <w:p w14:paraId="5D9AF4F7" w14:textId="77777777" w:rsidR="00BC37F8" w:rsidRDefault="00BC37F8" w:rsidP="00BC37F8">
      <w:r>
        <w:t xml:space="preserve">• Chi phí của tài liệu có thể vượt quá giá trị của nó vì rất tốn thời gian. </w:t>
      </w:r>
    </w:p>
    <w:p w14:paraId="1CB4A071" w14:textId="77777777" w:rsidR="00BC37F8" w:rsidRDefault="00BC37F8" w:rsidP="00BC37F8">
      <w:r>
        <w:t xml:space="preserve">• Tốn nhiều thời gian, nó có thể được viết bởi những người không viết tốt hoặc những người không có hiểu biết về tài liệu. </w:t>
      </w:r>
    </w:p>
    <w:p w14:paraId="587BDA6D" w14:textId="77777777" w:rsidR="00BC37F8" w:rsidRDefault="00BC37F8" w:rsidP="00BC37F8">
      <w:r>
        <w:t xml:space="preserve">• Theo dõi các thay đổi theo yêu cầu của khách hàng và cập nhật các tài liệu tương đối là mất thời gian và mệt mỏi. </w:t>
      </w:r>
    </w:p>
    <w:p w14:paraId="22777D76" w14:textId="77777777" w:rsidR="00BC37F8" w:rsidRDefault="00BC37F8" w:rsidP="00BC37F8">
      <w:r>
        <w:t>• Tài liệu chất lượng kém phản ánh trực tiếp chất lượng sản phẩm, có thể dẫn tới sự hiểu lầm giữa khách hàng và tổ chức.</w:t>
      </w:r>
    </w:p>
    <w:p w14:paraId="5D14E6FD" w14:textId="77777777" w:rsidR="00BC37F8" w:rsidRDefault="00BC37F8" w:rsidP="00BC37F8">
      <w:r>
        <w:t xml:space="preserve"> • Các cấp độ kiểm thử phổ biến: </w:t>
      </w:r>
    </w:p>
    <w:p w14:paraId="05EE70EC" w14:textId="77777777" w:rsidR="00BC37F8" w:rsidRDefault="00BC37F8" w:rsidP="00BC37F8">
      <w:pPr>
        <w:ind w:firstLine="720"/>
      </w:pPr>
      <w:r>
        <w:t xml:space="preserve">o Kiểm thử đơn vị </w:t>
      </w:r>
    </w:p>
    <w:p w14:paraId="276ECEA0" w14:textId="2692C019" w:rsidR="00BC37F8" w:rsidRDefault="00986EA9" w:rsidP="00BC37F8">
      <w:pPr>
        <w:ind w:left="720" w:firstLine="720"/>
      </w:pPr>
      <w:r>
        <w:t xml:space="preserve">– </w:t>
      </w:r>
      <w:r w:rsidR="00BC37F8">
        <w:t xml:space="preserve">Unit test </w:t>
      </w:r>
    </w:p>
    <w:p w14:paraId="60F98F23" w14:textId="77777777" w:rsidR="00BC37F8" w:rsidRDefault="00BC37F8" w:rsidP="00BC37F8">
      <w:pPr>
        <w:ind w:firstLine="720"/>
      </w:pPr>
      <w:r>
        <w:t xml:space="preserve">o Kiểm thử tích hợp </w:t>
      </w:r>
    </w:p>
    <w:p w14:paraId="60F528B3" w14:textId="77777777" w:rsidR="00BC37F8" w:rsidRDefault="00BC37F8" w:rsidP="00BC37F8">
      <w:pPr>
        <w:ind w:left="720" w:firstLine="720"/>
      </w:pPr>
      <w:r>
        <w:t xml:space="preserve">– Intergration Test </w:t>
      </w:r>
    </w:p>
    <w:p w14:paraId="382745F3" w14:textId="77777777" w:rsidR="00BC37F8" w:rsidRDefault="00BC37F8" w:rsidP="00BC37F8">
      <w:pPr>
        <w:ind w:left="720"/>
      </w:pPr>
      <w:r>
        <w:t xml:space="preserve">o Kiểm thử hệ thống </w:t>
      </w:r>
    </w:p>
    <w:p w14:paraId="55B35CD5" w14:textId="77777777" w:rsidR="00BC37F8" w:rsidRDefault="00BC37F8" w:rsidP="00BC37F8">
      <w:pPr>
        <w:ind w:left="720" w:firstLine="720"/>
      </w:pPr>
      <w:r>
        <w:t xml:space="preserve">– System Test o Kiểm thử chấp nhận sản phẩm </w:t>
      </w:r>
    </w:p>
    <w:p w14:paraId="5CFD4440" w14:textId="77777777" w:rsidR="00BC37F8" w:rsidRDefault="00BC37F8" w:rsidP="00BC37F8">
      <w:pPr>
        <w:ind w:left="720" w:firstLine="720"/>
      </w:pPr>
      <w:r>
        <w:t>– Acceptance Test o Một số cấp độ kiểm thử khác</w:t>
      </w:r>
    </w:p>
    <w:p w14:paraId="2796C1FA" w14:textId="77777777" w:rsidR="00BC37F8" w:rsidRDefault="00BC37F8">
      <w:pPr>
        <w:rPr>
          <w:rFonts w:asciiTheme="majorHAnsi" w:eastAsiaTheme="majorEastAsia" w:hAnsiTheme="majorHAnsi" w:cstheme="majorBidi"/>
          <w:color w:val="2F5496" w:themeColor="accent1" w:themeShade="BF"/>
          <w:sz w:val="26"/>
          <w:szCs w:val="26"/>
        </w:rPr>
      </w:pPr>
      <w:r>
        <w:br w:type="page"/>
      </w:r>
    </w:p>
    <w:p w14:paraId="7B30222A" w14:textId="72DAD829" w:rsidR="00BC37F8" w:rsidRDefault="00BC37F8" w:rsidP="00BC37F8">
      <w:pPr>
        <w:pStyle w:val="Heading2"/>
      </w:pPr>
      <w:r>
        <w:lastRenderedPageBreak/>
        <w:t>Thực hiện kiểm thử</w:t>
      </w:r>
    </w:p>
    <w:p w14:paraId="50A394B4" w14:textId="77777777" w:rsidR="000837CA" w:rsidRPr="000837CA" w:rsidRDefault="000837CA" w:rsidP="000837CA"/>
    <w:p w14:paraId="009B9A13" w14:textId="0601FE62" w:rsidR="00BC37F8" w:rsidRDefault="00BC37F8" w:rsidP="00BC37F8">
      <w:pPr>
        <w:pStyle w:val="ListParagraph"/>
        <w:numPr>
          <w:ilvl w:val="0"/>
          <w:numId w:val="39"/>
        </w:numPr>
        <w:spacing w:after="160" w:line="259" w:lineRule="auto"/>
        <w:ind w:left="360"/>
      </w:pPr>
      <w:r>
        <w:t>Thông tin bệnh nhân</w:t>
      </w:r>
    </w:p>
    <w:tbl>
      <w:tblPr>
        <w:tblStyle w:val="TableGrid"/>
        <w:tblW w:w="0" w:type="auto"/>
        <w:tblInd w:w="360" w:type="dxa"/>
        <w:tblLook w:val="04A0" w:firstRow="1" w:lastRow="0" w:firstColumn="1" w:lastColumn="0" w:noHBand="0" w:noVBand="1"/>
      </w:tblPr>
      <w:tblGrid>
        <w:gridCol w:w="1253"/>
        <w:gridCol w:w="1388"/>
        <w:gridCol w:w="1396"/>
        <w:gridCol w:w="1286"/>
        <w:gridCol w:w="1319"/>
        <w:gridCol w:w="1288"/>
      </w:tblGrid>
      <w:tr w:rsidR="00BC37F8" w14:paraId="4D96CDE7" w14:textId="77777777" w:rsidTr="00BC37F8">
        <w:tc>
          <w:tcPr>
            <w:tcW w:w="1253" w:type="dxa"/>
          </w:tcPr>
          <w:p w14:paraId="6C728545" w14:textId="77777777" w:rsidR="00BC37F8" w:rsidRDefault="00BC37F8" w:rsidP="000837CA">
            <w:pPr>
              <w:pStyle w:val="ListParagraph"/>
              <w:ind w:left="0"/>
              <w:jc w:val="center"/>
            </w:pPr>
            <w:r>
              <w:t>STT</w:t>
            </w:r>
          </w:p>
        </w:tc>
        <w:tc>
          <w:tcPr>
            <w:tcW w:w="1388" w:type="dxa"/>
          </w:tcPr>
          <w:p w14:paraId="006F9504" w14:textId="77777777" w:rsidR="00BC37F8" w:rsidRDefault="00BC37F8" w:rsidP="000837CA">
            <w:pPr>
              <w:pStyle w:val="ListParagraph"/>
              <w:ind w:left="0"/>
              <w:jc w:val="center"/>
            </w:pPr>
            <w:r>
              <w:t>Dữ liệu đầu vào (biến)</w:t>
            </w:r>
          </w:p>
        </w:tc>
        <w:tc>
          <w:tcPr>
            <w:tcW w:w="1396" w:type="dxa"/>
          </w:tcPr>
          <w:p w14:paraId="53B47D83" w14:textId="77777777" w:rsidR="00BC37F8" w:rsidRDefault="00BC37F8" w:rsidP="000837CA">
            <w:pPr>
              <w:pStyle w:val="ListParagraph"/>
              <w:ind w:left="0"/>
              <w:jc w:val="center"/>
            </w:pPr>
            <w:r>
              <w:t>Dữ liệu đầu vào</w:t>
            </w:r>
          </w:p>
          <w:p w14:paraId="4E3FFA3C" w14:textId="77777777" w:rsidR="00BC37F8" w:rsidRDefault="00BC37F8" w:rsidP="000837CA">
            <w:pPr>
              <w:pStyle w:val="ListParagraph"/>
              <w:ind w:left="0"/>
              <w:jc w:val="center"/>
            </w:pPr>
            <w:r>
              <w:t>(giá trị)</w:t>
            </w:r>
          </w:p>
        </w:tc>
        <w:tc>
          <w:tcPr>
            <w:tcW w:w="1286" w:type="dxa"/>
          </w:tcPr>
          <w:p w14:paraId="076FA777" w14:textId="77777777" w:rsidR="00BC37F8" w:rsidRDefault="00BC37F8" w:rsidP="000837CA">
            <w:pPr>
              <w:pStyle w:val="ListParagraph"/>
              <w:ind w:left="0"/>
              <w:jc w:val="center"/>
            </w:pPr>
            <w:r>
              <w:t>Kết quả trả về</w:t>
            </w:r>
          </w:p>
        </w:tc>
        <w:tc>
          <w:tcPr>
            <w:tcW w:w="1319" w:type="dxa"/>
          </w:tcPr>
          <w:p w14:paraId="617847A3" w14:textId="77777777" w:rsidR="00BC37F8" w:rsidRDefault="00BC37F8" w:rsidP="000837CA">
            <w:pPr>
              <w:pStyle w:val="ListParagraph"/>
              <w:ind w:left="0"/>
              <w:jc w:val="center"/>
            </w:pPr>
            <w:r>
              <w:t>Dữ liệu mong muốn</w:t>
            </w:r>
          </w:p>
        </w:tc>
        <w:tc>
          <w:tcPr>
            <w:tcW w:w="1288" w:type="dxa"/>
          </w:tcPr>
          <w:p w14:paraId="5E611606" w14:textId="77777777" w:rsidR="00BC37F8" w:rsidRDefault="00BC37F8" w:rsidP="000837CA">
            <w:pPr>
              <w:pStyle w:val="ListParagraph"/>
              <w:ind w:left="0"/>
              <w:jc w:val="center"/>
            </w:pPr>
            <w:r>
              <w:t>Kết quả</w:t>
            </w:r>
          </w:p>
        </w:tc>
      </w:tr>
      <w:tr w:rsidR="00BC37F8" w14:paraId="346C8284" w14:textId="77777777" w:rsidTr="00BC37F8">
        <w:tc>
          <w:tcPr>
            <w:tcW w:w="1253" w:type="dxa"/>
          </w:tcPr>
          <w:p w14:paraId="2D65FC13" w14:textId="77777777" w:rsidR="00BC37F8" w:rsidRPr="00D508BD" w:rsidRDefault="00BC37F8" w:rsidP="000837CA">
            <w:pPr>
              <w:pStyle w:val="ListParagraph"/>
              <w:ind w:left="0"/>
              <w:jc w:val="center"/>
              <w:rPr>
                <w:lang w:val="vi-VN"/>
              </w:rPr>
            </w:pPr>
            <w:r>
              <w:rPr>
                <w:lang w:val="vi-VN"/>
              </w:rPr>
              <w:t>1</w:t>
            </w:r>
          </w:p>
        </w:tc>
        <w:tc>
          <w:tcPr>
            <w:tcW w:w="1388" w:type="dxa"/>
          </w:tcPr>
          <w:p w14:paraId="3C84209F" w14:textId="77777777" w:rsidR="00BC37F8" w:rsidRDefault="00BC37F8" w:rsidP="000837CA">
            <w:pPr>
              <w:pStyle w:val="ListParagraph"/>
              <w:ind w:left="0"/>
              <w:jc w:val="center"/>
            </w:pPr>
            <w:r>
              <w:t>nameTxt</w:t>
            </w:r>
          </w:p>
        </w:tc>
        <w:tc>
          <w:tcPr>
            <w:tcW w:w="1396" w:type="dxa"/>
          </w:tcPr>
          <w:p w14:paraId="33E444AF" w14:textId="77777777" w:rsidR="00BC37F8" w:rsidRDefault="00BC37F8" w:rsidP="000837CA">
            <w:pPr>
              <w:pStyle w:val="ListParagraph"/>
              <w:ind w:left="0"/>
              <w:jc w:val="center"/>
            </w:pPr>
            <w:r>
              <w:t>&lt;rỗng&gt;</w:t>
            </w:r>
          </w:p>
        </w:tc>
        <w:tc>
          <w:tcPr>
            <w:tcW w:w="1286" w:type="dxa"/>
          </w:tcPr>
          <w:p w14:paraId="572BCE01" w14:textId="77777777" w:rsidR="00BC37F8" w:rsidRDefault="00BC37F8" w:rsidP="000837CA">
            <w:pPr>
              <w:pStyle w:val="ListParagraph"/>
              <w:ind w:left="0"/>
              <w:jc w:val="center"/>
            </w:pPr>
            <w:r w:rsidRPr="00411502">
              <w:rPr>
                <w:b/>
              </w:rPr>
              <w:t>Tên</w:t>
            </w:r>
            <w:r>
              <w:t xml:space="preserve"> không được để trống</w:t>
            </w:r>
          </w:p>
        </w:tc>
        <w:tc>
          <w:tcPr>
            <w:tcW w:w="1319" w:type="dxa"/>
          </w:tcPr>
          <w:p w14:paraId="468AF3CD" w14:textId="77777777" w:rsidR="00BC37F8" w:rsidRDefault="00BC37F8" w:rsidP="000837CA">
            <w:pPr>
              <w:pStyle w:val="ListParagraph"/>
              <w:ind w:left="0"/>
              <w:jc w:val="center"/>
            </w:pPr>
            <w:r w:rsidRPr="00411502">
              <w:rPr>
                <w:b/>
              </w:rPr>
              <w:t>Tên</w:t>
            </w:r>
            <w:r>
              <w:t xml:space="preserve"> không được để trống</w:t>
            </w:r>
          </w:p>
        </w:tc>
        <w:tc>
          <w:tcPr>
            <w:tcW w:w="1288" w:type="dxa"/>
          </w:tcPr>
          <w:p w14:paraId="5BB7C77A" w14:textId="77777777" w:rsidR="00BC37F8" w:rsidRDefault="00BC37F8" w:rsidP="000837CA">
            <w:pPr>
              <w:pStyle w:val="ListParagraph"/>
              <w:ind w:left="0"/>
              <w:jc w:val="center"/>
            </w:pPr>
            <w:r>
              <w:t>ĐÚNG</w:t>
            </w:r>
          </w:p>
        </w:tc>
      </w:tr>
      <w:tr w:rsidR="00BC37F8" w14:paraId="527B2BB9" w14:textId="77777777" w:rsidTr="00BC37F8">
        <w:tc>
          <w:tcPr>
            <w:tcW w:w="1253" w:type="dxa"/>
          </w:tcPr>
          <w:p w14:paraId="41D7CAB5" w14:textId="77777777" w:rsidR="00BC37F8" w:rsidRDefault="00BC37F8" w:rsidP="000837CA">
            <w:pPr>
              <w:pStyle w:val="ListParagraph"/>
              <w:ind w:left="0"/>
              <w:jc w:val="center"/>
            </w:pPr>
            <w:r>
              <w:t>2</w:t>
            </w:r>
          </w:p>
        </w:tc>
        <w:tc>
          <w:tcPr>
            <w:tcW w:w="1388" w:type="dxa"/>
          </w:tcPr>
          <w:p w14:paraId="0E8869E8" w14:textId="77777777" w:rsidR="00BC37F8" w:rsidRDefault="00BC37F8" w:rsidP="000837CA">
            <w:pPr>
              <w:pStyle w:val="ListParagraph"/>
              <w:ind w:left="0"/>
              <w:jc w:val="center"/>
            </w:pPr>
            <w:r>
              <w:t>nameTxt</w:t>
            </w:r>
          </w:p>
        </w:tc>
        <w:tc>
          <w:tcPr>
            <w:tcW w:w="1396" w:type="dxa"/>
          </w:tcPr>
          <w:p w14:paraId="2253AF31" w14:textId="77777777" w:rsidR="00BC37F8" w:rsidRDefault="00BC37F8" w:rsidP="000837CA">
            <w:pPr>
              <w:pStyle w:val="ListParagraph"/>
              <w:ind w:left="0"/>
              <w:jc w:val="center"/>
            </w:pPr>
            <w:r>
              <w:t>@123</w:t>
            </w:r>
          </w:p>
        </w:tc>
        <w:tc>
          <w:tcPr>
            <w:tcW w:w="1286" w:type="dxa"/>
          </w:tcPr>
          <w:p w14:paraId="7F74B055" w14:textId="77777777" w:rsidR="00BC37F8" w:rsidRDefault="00BC37F8" w:rsidP="000837CA">
            <w:pPr>
              <w:pStyle w:val="ListParagraph"/>
              <w:ind w:left="0"/>
              <w:jc w:val="center"/>
            </w:pPr>
            <w:r w:rsidRPr="00411502">
              <w:rPr>
                <w:b/>
              </w:rPr>
              <w:t>Tên</w:t>
            </w:r>
            <w:r>
              <w:t xml:space="preserve"> toàn là chữ</w:t>
            </w:r>
          </w:p>
        </w:tc>
        <w:tc>
          <w:tcPr>
            <w:tcW w:w="1319" w:type="dxa"/>
          </w:tcPr>
          <w:p w14:paraId="3A9D9C4C" w14:textId="77777777" w:rsidR="00BC37F8" w:rsidRDefault="00BC37F8" w:rsidP="000837CA">
            <w:pPr>
              <w:pStyle w:val="ListParagraph"/>
              <w:ind w:left="0"/>
              <w:jc w:val="center"/>
            </w:pPr>
            <w:r w:rsidRPr="00411502">
              <w:rPr>
                <w:b/>
              </w:rPr>
              <w:t>Tên</w:t>
            </w:r>
            <w:r>
              <w:t xml:space="preserve"> toàn là chữ</w:t>
            </w:r>
          </w:p>
        </w:tc>
        <w:tc>
          <w:tcPr>
            <w:tcW w:w="1288" w:type="dxa"/>
          </w:tcPr>
          <w:p w14:paraId="4B81ED58" w14:textId="77777777" w:rsidR="00BC37F8" w:rsidRDefault="00BC37F8" w:rsidP="000837CA">
            <w:pPr>
              <w:pStyle w:val="ListParagraph"/>
              <w:ind w:left="0"/>
              <w:jc w:val="center"/>
            </w:pPr>
            <w:r>
              <w:t>ĐÚNG</w:t>
            </w:r>
          </w:p>
        </w:tc>
      </w:tr>
      <w:tr w:rsidR="00BC37F8" w14:paraId="10914B3D" w14:textId="77777777" w:rsidTr="00BC37F8">
        <w:tc>
          <w:tcPr>
            <w:tcW w:w="1253" w:type="dxa"/>
          </w:tcPr>
          <w:p w14:paraId="5A49417B" w14:textId="77777777" w:rsidR="00BC37F8" w:rsidRDefault="00BC37F8" w:rsidP="000837CA">
            <w:pPr>
              <w:pStyle w:val="ListParagraph"/>
              <w:ind w:left="0"/>
              <w:jc w:val="center"/>
            </w:pPr>
            <w:r>
              <w:t>3</w:t>
            </w:r>
          </w:p>
        </w:tc>
        <w:tc>
          <w:tcPr>
            <w:tcW w:w="1388" w:type="dxa"/>
          </w:tcPr>
          <w:p w14:paraId="4761ED64" w14:textId="77777777" w:rsidR="00BC37F8" w:rsidRDefault="00BC37F8" w:rsidP="000837CA">
            <w:pPr>
              <w:pStyle w:val="ListParagraph"/>
              <w:ind w:left="0"/>
              <w:jc w:val="center"/>
            </w:pPr>
            <w:r>
              <w:t>nameTxt</w:t>
            </w:r>
          </w:p>
        </w:tc>
        <w:tc>
          <w:tcPr>
            <w:tcW w:w="1396" w:type="dxa"/>
          </w:tcPr>
          <w:p w14:paraId="12DCE9C7" w14:textId="77777777" w:rsidR="00BC37F8" w:rsidRDefault="00BC37F8" w:rsidP="000837CA">
            <w:pPr>
              <w:pStyle w:val="ListParagraph"/>
              <w:ind w:left="0"/>
              <w:jc w:val="center"/>
            </w:pPr>
            <w:r>
              <w:t>Le Duy</w:t>
            </w:r>
          </w:p>
        </w:tc>
        <w:tc>
          <w:tcPr>
            <w:tcW w:w="1286" w:type="dxa"/>
          </w:tcPr>
          <w:p w14:paraId="40011F9B" w14:textId="77777777" w:rsidR="00BC37F8" w:rsidRDefault="00BC37F8" w:rsidP="000837CA">
            <w:pPr>
              <w:pStyle w:val="ListParagraph"/>
              <w:ind w:left="0"/>
              <w:jc w:val="center"/>
            </w:pPr>
            <w:r>
              <w:t>Cho phép lưu vào cơ sở dữ liệu</w:t>
            </w:r>
          </w:p>
        </w:tc>
        <w:tc>
          <w:tcPr>
            <w:tcW w:w="1319" w:type="dxa"/>
          </w:tcPr>
          <w:p w14:paraId="06264C83" w14:textId="77777777" w:rsidR="00BC37F8" w:rsidRDefault="00BC37F8" w:rsidP="000837CA">
            <w:pPr>
              <w:pStyle w:val="ListParagraph"/>
              <w:ind w:left="0"/>
              <w:jc w:val="center"/>
            </w:pPr>
            <w:r>
              <w:t>Cho phép lưu vào cơ sở dữ liệu</w:t>
            </w:r>
          </w:p>
        </w:tc>
        <w:tc>
          <w:tcPr>
            <w:tcW w:w="1288" w:type="dxa"/>
          </w:tcPr>
          <w:p w14:paraId="0651F0D8" w14:textId="77777777" w:rsidR="00BC37F8" w:rsidRDefault="00BC37F8" w:rsidP="000837CA">
            <w:pPr>
              <w:pStyle w:val="ListParagraph"/>
              <w:ind w:left="0"/>
              <w:jc w:val="center"/>
            </w:pPr>
            <w:r>
              <w:t>ĐÚNG</w:t>
            </w:r>
          </w:p>
        </w:tc>
      </w:tr>
      <w:tr w:rsidR="00BC37F8" w14:paraId="0E12709E" w14:textId="77777777" w:rsidTr="00BC37F8">
        <w:tc>
          <w:tcPr>
            <w:tcW w:w="1253" w:type="dxa"/>
          </w:tcPr>
          <w:p w14:paraId="3100228D" w14:textId="77777777" w:rsidR="00BC37F8" w:rsidRDefault="00BC37F8" w:rsidP="000837CA">
            <w:pPr>
              <w:pStyle w:val="ListParagraph"/>
              <w:ind w:left="0"/>
              <w:jc w:val="center"/>
            </w:pPr>
            <w:r>
              <w:t>4</w:t>
            </w:r>
          </w:p>
        </w:tc>
        <w:tc>
          <w:tcPr>
            <w:tcW w:w="1388" w:type="dxa"/>
          </w:tcPr>
          <w:p w14:paraId="6D3A4852" w14:textId="77777777" w:rsidR="00BC37F8" w:rsidRDefault="00BC37F8" w:rsidP="000837CA">
            <w:pPr>
              <w:pStyle w:val="ListParagraph"/>
              <w:ind w:left="0"/>
              <w:jc w:val="center"/>
            </w:pPr>
            <w:r>
              <w:t>dobTxt</w:t>
            </w:r>
          </w:p>
        </w:tc>
        <w:tc>
          <w:tcPr>
            <w:tcW w:w="1396" w:type="dxa"/>
          </w:tcPr>
          <w:p w14:paraId="6FF56E78" w14:textId="77777777" w:rsidR="00BC37F8" w:rsidRDefault="00BC37F8" w:rsidP="000837CA">
            <w:pPr>
              <w:pStyle w:val="ListParagraph"/>
              <w:ind w:left="0"/>
              <w:jc w:val="center"/>
            </w:pPr>
            <w:r>
              <w:t>&lt;rỗng&gt;</w:t>
            </w:r>
          </w:p>
        </w:tc>
        <w:tc>
          <w:tcPr>
            <w:tcW w:w="1286" w:type="dxa"/>
          </w:tcPr>
          <w:p w14:paraId="359BD506" w14:textId="77777777" w:rsidR="00BC37F8" w:rsidRDefault="00BC37F8" w:rsidP="000837CA">
            <w:pPr>
              <w:pStyle w:val="ListParagraph"/>
              <w:ind w:left="0"/>
              <w:jc w:val="center"/>
            </w:pPr>
            <w:r>
              <w:rPr>
                <w:b/>
              </w:rPr>
              <w:t>Ngày tháng năm sinh</w:t>
            </w:r>
            <w:r>
              <w:t xml:space="preserve"> không được để trống</w:t>
            </w:r>
          </w:p>
        </w:tc>
        <w:tc>
          <w:tcPr>
            <w:tcW w:w="1319" w:type="dxa"/>
          </w:tcPr>
          <w:p w14:paraId="36482285" w14:textId="77777777" w:rsidR="00BC37F8" w:rsidRDefault="00BC37F8" w:rsidP="000837CA">
            <w:pPr>
              <w:pStyle w:val="ListParagraph"/>
              <w:ind w:left="0"/>
              <w:jc w:val="center"/>
            </w:pPr>
            <w:r>
              <w:rPr>
                <w:b/>
              </w:rPr>
              <w:t>Ngày tháng năm sinh</w:t>
            </w:r>
            <w:r>
              <w:t xml:space="preserve"> không được để trống</w:t>
            </w:r>
          </w:p>
        </w:tc>
        <w:tc>
          <w:tcPr>
            <w:tcW w:w="1288" w:type="dxa"/>
          </w:tcPr>
          <w:p w14:paraId="08610BE8" w14:textId="77777777" w:rsidR="00BC37F8" w:rsidRDefault="00BC37F8" w:rsidP="000837CA">
            <w:pPr>
              <w:pStyle w:val="ListParagraph"/>
              <w:ind w:left="0"/>
              <w:jc w:val="center"/>
            </w:pPr>
            <w:r>
              <w:t>ĐÚNG</w:t>
            </w:r>
          </w:p>
        </w:tc>
      </w:tr>
      <w:tr w:rsidR="00BC37F8" w14:paraId="7F4210C6" w14:textId="77777777" w:rsidTr="00BC37F8">
        <w:tc>
          <w:tcPr>
            <w:tcW w:w="1253" w:type="dxa"/>
          </w:tcPr>
          <w:p w14:paraId="74770CC0" w14:textId="77777777" w:rsidR="00BC37F8" w:rsidRDefault="00BC37F8" w:rsidP="000837CA">
            <w:pPr>
              <w:pStyle w:val="ListParagraph"/>
              <w:ind w:left="0"/>
              <w:jc w:val="center"/>
            </w:pPr>
            <w:r>
              <w:t>5</w:t>
            </w:r>
          </w:p>
        </w:tc>
        <w:tc>
          <w:tcPr>
            <w:tcW w:w="1388" w:type="dxa"/>
          </w:tcPr>
          <w:p w14:paraId="16311A2A" w14:textId="77777777" w:rsidR="00BC37F8" w:rsidRDefault="00BC37F8" w:rsidP="000837CA">
            <w:pPr>
              <w:pStyle w:val="ListParagraph"/>
              <w:ind w:left="0"/>
              <w:jc w:val="center"/>
            </w:pPr>
            <w:r>
              <w:t>dobTxt</w:t>
            </w:r>
          </w:p>
        </w:tc>
        <w:tc>
          <w:tcPr>
            <w:tcW w:w="1396" w:type="dxa"/>
          </w:tcPr>
          <w:p w14:paraId="74C56CD6" w14:textId="77777777" w:rsidR="00BC37F8" w:rsidRDefault="00BC37F8" w:rsidP="000837CA">
            <w:pPr>
              <w:pStyle w:val="ListParagraph"/>
              <w:ind w:left="0"/>
              <w:jc w:val="center"/>
            </w:pPr>
            <w:r>
              <w:t>06-Jun-19</w:t>
            </w:r>
          </w:p>
        </w:tc>
        <w:tc>
          <w:tcPr>
            <w:tcW w:w="1286" w:type="dxa"/>
          </w:tcPr>
          <w:p w14:paraId="54ED34B1" w14:textId="77777777" w:rsidR="00BC37F8" w:rsidRDefault="00BC37F8" w:rsidP="000837CA">
            <w:pPr>
              <w:pStyle w:val="ListParagraph"/>
              <w:ind w:left="0"/>
              <w:jc w:val="center"/>
            </w:pPr>
            <w:r>
              <w:t>Cho phép lưu vào cơ sở dữ liệu</w:t>
            </w:r>
          </w:p>
        </w:tc>
        <w:tc>
          <w:tcPr>
            <w:tcW w:w="1319" w:type="dxa"/>
          </w:tcPr>
          <w:p w14:paraId="2B0B5A52" w14:textId="77777777" w:rsidR="00BC37F8" w:rsidRDefault="00BC37F8" w:rsidP="000837CA">
            <w:pPr>
              <w:pStyle w:val="ListParagraph"/>
              <w:ind w:left="0"/>
              <w:jc w:val="center"/>
            </w:pPr>
            <w:r>
              <w:t>Cho phép lưu vào cơ sở dữ liệu</w:t>
            </w:r>
          </w:p>
        </w:tc>
        <w:tc>
          <w:tcPr>
            <w:tcW w:w="1288" w:type="dxa"/>
          </w:tcPr>
          <w:p w14:paraId="6D94C478" w14:textId="77777777" w:rsidR="00BC37F8" w:rsidRDefault="00BC37F8" w:rsidP="000837CA">
            <w:pPr>
              <w:pStyle w:val="ListParagraph"/>
              <w:ind w:left="0"/>
              <w:jc w:val="center"/>
            </w:pPr>
            <w:r>
              <w:t>ĐÚNG</w:t>
            </w:r>
          </w:p>
        </w:tc>
      </w:tr>
      <w:tr w:rsidR="00BC37F8" w14:paraId="293F6A0A" w14:textId="77777777" w:rsidTr="00BC37F8">
        <w:tc>
          <w:tcPr>
            <w:tcW w:w="1253" w:type="dxa"/>
          </w:tcPr>
          <w:p w14:paraId="248A6C66" w14:textId="77777777" w:rsidR="00BC37F8" w:rsidRDefault="00BC37F8" w:rsidP="000837CA">
            <w:pPr>
              <w:pStyle w:val="ListParagraph"/>
              <w:ind w:left="0"/>
              <w:jc w:val="center"/>
            </w:pPr>
            <w:r>
              <w:t>6</w:t>
            </w:r>
          </w:p>
        </w:tc>
        <w:tc>
          <w:tcPr>
            <w:tcW w:w="1388" w:type="dxa"/>
          </w:tcPr>
          <w:p w14:paraId="6D6D5141" w14:textId="77777777" w:rsidR="00BC37F8" w:rsidRDefault="00BC37F8" w:rsidP="000837CA">
            <w:pPr>
              <w:pStyle w:val="ListParagraph"/>
              <w:ind w:left="0"/>
              <w:jc w:val="center"/>
            </w:pPr>
            <w:r>
              <w:t>GenderTxt</w:t>
            </w:r>
          </w:p>
        </w:tc>
        <w:tc>
          <w:tcPr>
            <w:tcW w:w="1396" w:type="dxa"/>
          </w:tcPr>
          <w:p w14:paraId="15D32067" w14:textId="77777777" w:rsidR="00BC37F8" w:rsidRDefault="00BC37F8" w:rsidP="000837CA">
            <w:pPr>
              <w:pStyle w:val="ListParagraph"/>
              <w:ind w:left="0"/>
              <w:jc w:val="center"/>
            </w:pPr>
            <w:r>
              <w:t>&lt;Không chọn giá trị nào trong comboBox&gt;</w:t>
            </w:r>
          </w:p>
        </w:tc>
        <w:tc>
          <w:tcPr>
            <w:tcW w:w="1286" w:type="dxa"/>
          </w:tcPr>
          <w:p w14:paraId="5F8ED793" w14:textId="77777777" w:rsidR="00BC37F8" w:rsidRDefault="00BC37F8" w:rsidP="000837CA">
            <w:pPr>
              <w:pStyle w:val="ListParagraph"/>
              <w:ind w:left="0"/>
              <w:jc w:val="center"/>
            </w:pPr>
            <w:r>
              <w:rPr>
                <w:b/>
              </w:rPr>
              <w:t>Giới tính</w:t>
            </w:r>
            <w:r>
              <w:t xml:space="preserve"> không được để trống</w:t>
            </w:r>
          </w:p>
        </w:tc>
        <w:tc>
          <w:tcPr>
            <w:tcW w:w="1319" w:type="dxa"/>
          </w:tcPr>
          <w:p w14:paraId="05F0F92C" w14:textId="77777777" w:rsidR="00BC37F8" w:rsidRDefault="00BC37F8" w:rsidP="000837CA">
            <w:pPr>
              <w:pStyle w:val="ListParagraph"/>
              <w:ind w:left="0"/>
              <w:jc w:val="center"/>
            </w:pPr>
            <w:r>
              <w:rPr>
                <w:b/>
              </w:rPr>
              <w:t>Giới tính</w:t>
            </w:r>
            <w:r>
              <w:t xml:space="preserve"> không được để trống</w:t>
            </w:r>
          </w:p>
        </w:tc>
        <w:tc>
          <w:tcPr>
            <w:tcW w:w="1288" w:type="dxa"/>
          </w:tcPr>
          <w:p w14:paraId="0893CD80" w14:textId="77777777" w:rsidR="00BC37F8" w:rsidRDefault="00BC37F8" w:rsidP="000837CA">
            <w:pPr>
              <w:pStyle w:val="ListParagraph"/>
              <w:ind w:left="0"/>
              <w:jc w:val="center"/>
            </w:pPr>
            <w:r>
              <w:t>ĐÚNG</w:t>
            </w:r>
          </w:p>
        </w:tc>
      </w:tr>
      <w:tr w:rsidR="00BC37F8" w14:paraId="2666E860" w14:textId="77777777" w:rsidTr="00BC37F8">
        <w:tc>
          <w:tcPr>
            <w:tcW w:w="1253" w:type="dxa"/>
          </w:tcPr>
          <w:p w14:paraId="00D3C080" w14:textId="77777777" w:rsidR="00BC37F8" w:rsidRDefault="00BC37F8" w:rsidP="000837CA">
            <w:pPr>
              <w:pStyle w:val="ListParagraph"/>
              <w:ind w:left="0"/>
              <w:jc w:val="center"/>
            </w:pPr>
            <w:r>
              <w:t>7</w:t>
            </w:r>
          </w:p>
        </w:tc>
        <w:tc>
          <w:tcPr>
            <w:tcW w:w="1388" w:type="dxa"/>
          </w:tcPr>
          <w:p w14:paraId="568CB12F" w14:textId="77777777" w:rsidR="00BC37F8" w:rsidRDefault="00BC37F8" w:rsidP="000837CA">
            <w:pPr>
              <w:pStyle w:val="ListParagraph"/>
              <w:ind w:left="0"/>
              <w:jc w:val="center"/>
            </w:pPr>
            <w:r>
              <w:t>GenderTxt</w:t>
            </w:r>
          </w:p>
        </w:tc>
        <w:tc>
          <w:tcPr>
            <w:tcW w:w="1396" w:type="dxa"/>
          </w:tcPr>
          <w:p w14:paraId="6E764B3D" w14:textId="77777777" w:rsidR="00BC37F8" w:rsidRDefault="00BC37F8" w:rsidP="000837CA">
            <w:pPr>
              <w:pStyle w:val="ListParagraph"/>
              <w:ind w:left="0"/>
              <w:jc w:val="center"/>
            </w:pPr>
            <w:r>
              <w:t>SelectedItem = 0 (Nam)hoặc SelectedItem = 1 (Nữ)</w:t>
            </w:r>
          </w:p>
        </w:tc>
        <w:tc>
          <w:tcPr>
            <w:tcW w:w="1286" w:type="dxa"/>
          </w:tcPr>
          <w:p w14:paraId="4B314F6E" w14:textId="77777777" w:rsidR="00BC37F8" w:rsidRDefault="00BC37F8" w:rsidP="000837CA">
            <w:pPr>
              <w:pStyle w:val="ListParagraph"/>
              <w:ind w:left="0"/>
              <w:jc w:val="center"/>
            </w:pPr>
            <w:r>
              <w:t>Cho phép lưu vào cơ sở dữ liệu</w:t>
            </w:r>
          </w:p>
        </w:tc>
        <w:tc>
          <w:tcPr>
            <w:tcW w:w="1319" w:type="dxa"/>
          </w:tcPr>
          <w:p w14:paraId="3DC11AEF" w14:textId="77777777" w:rsidR="00BC37F8" w:rsidRDefault="00BC37F8" w:rsidP="000837CA">
            <w:pPr>
              <w:pStyle w:val="ListParagraph"/>
              <w:ind w:left="0"/>
              <w:jc w:val="center"/>
            </w:pPr>
            <w:r>
              <w:t>Cho phép lưu vào cơ sở dữ liệu</w:t>
            </w:r>
          </w:p>
        </w:tc>
        <w:tc>
          <w:tcPr>
            <w:tcW w:w="1288" w:type="dxa"/>
          </w:tcPr>
          <w:p w14:paraId="343312D9" w14:textId="77777777" w:rsidR="00BC37F8" w:rsidRDefault="00BC37F8" w:rsidP="000837CA">
            <w:pPr>
              <w:pStyle w:val="ListParagraph"/>
              <w:ind w:left="0"/>
              <w:jc w:val="center"/>
            </w:pPr>
            <w:r>
              <w:t>ĐÚNG</w:t>
            </w:r>
          </w:p>
        </w:tc>
      </w:tr>
      <w:tr w:rsidR="00BC37F8" w14:paraId="77EFA3D2" w14:textId="77777777" w:rsidTr="00BC37F8">
        <w:tc>
          <w:tcPr>
            <w:tcW w:w="1253" w:type="dxa"/>
          </w:tcPr>
          <w:p w14:paraId="54ED60AC" w14:textId="77777777" w:rsidR="00BC37F8" w:rsidRDefault="00BC37F8" w:rsidP="000837CA">
            <w:pPr>
              <w:pStyle w:val="ListParagraph"/>
              <w:ind w:left="0"/>
              <w:jc w:val="center"/>
            </w:pPr>
            <w:r>
              <w:t>8</w:t>
            </w:r>
          </w:p>
        </w:tc>
        <w:tc>
          <w:tcPr>
            <w:tcW w:w="1388" w:type="dxa"/>
          </w:tcPr>
          <w:p w14:paraId="31A2905C" w14:textId="77777777" w:rsidR="00BC37F8" w:rsidRDefault="00BC37F8" w:rsidP="000837CA">
            <w:pPr>
              <w:pStyle w:val="ListParagraph"/>
              <w:ind w:left="0"/>
              <w:jc w:val="center"/>
            </w:pPr>
            <w:r>
              <w:t>phoneTxt</w:t>
            </w:r>
          </w:p>
        </w:tc>
        <w:tc>
          <w:tcPr>
            <w:tcW w:w="1396" w:type="dxa"/>
          </w:tcPr>
          <w:p w14:paraId="4488E626" w14:textId="77777777" w:rsidR="00BC37F8" w:rsidRDefault="00BC37F8" w:rsidP="000837CA">
            <w:pPr>
              <w:pStyle w:val="ListParagraph"/>
              <w:ind w:left="0"/>
              <w:jc w:val="center"/>
            </w:pPr>
            <w:r>
              <w:t>&lt;rỗng&gt;</w:t>
            </w:r>
          </w:p>
        </w:tc>
        <w:tc>
          <w:tcPr>
            <w:tcW w:w="1286" w:type="dxa"/>
          </w:tcPr>
          <w:p w14:paraId="52F219A5" w14:textId="77777777" w:rsidR="00BC37F8" w:rsidRDefault="00BC37F8" w:rsidP="000837CA">
            <w:pPr>
              <w:pStyle w:val="ListParagraph"/>
              <w:ind w:left="0"/>
              <w:jc w:val="center"/>
            </w:pPr>
            <w:r>
              <w:rPr>
                <w:b/>
              </w:rPr>
              <w:t>Số điện thoại</w:t>
            </w:r>
            <w:r>
              <w:t xml:space="preserve"> không được để trống</w:t>
            </w:r>
          </w:p>
        </w:tc>
        <w:tc>
          <w:tcPr>
            <w:tcW w:w="1319" w:type="dxa"/>
          </w:tcPr>
          <w:p w14:paraId="2CCEA09D" w14:textId="77777777" w:rsidR="00BC37F8" w:rsidRDefault="00BC37F8" w:rsidP="000837CA">
            <w:pPr>
              <w:pStyle w:val="ListParagraph"/>
              <w:ind w:left="0"/>
              <w:jc w:val="center"/>
            </w:pPr>
            <w:r>
              <w:rPr>
                <w:b/>
              </w:rPr>
              <w:t>Số điện thoại</w:t>
            </w:r>
            <w:r>
              <w:t xml:space="preserve"> không được để trống</w:t>
            </w:r>
          </w:p>
        </w:tc>
        <w:tc>
          <w:tcPr>
            <w:tcW w:w="1288" w:type="dxa"/>
          </w:tcPr>
          <w:p w14:paraId="0DF4806E" w14:textId="77777777" w:rsidR="00BC37F8" w:rsidRDefault="00BC37F8" w:rsidP="000837CA">
            <w:pPr>
              <w:pStyle w:val="ListParagraph"/>
              <w:ind w:left="0"/>
              <w:jc w:val="center"/>
            </w:pPr>
            <w:r>
              <w:t>ĐÚNG</w:t>
            </w:r>
          </w:p>
        </w:tc>
      </w:tr>
      <w:tr w:rsidR="00BC37F8" w14:paraId="25A5B16C" w14:textId="77777777" w:rsidTr="00BC37F8">
        <w:tc>
          <w:tcPr>
            <w:tcW w:w="1253" w:type="dxa"/>
          </w:tcPr>
          <w:p w14:paraId="3F6CA168" w14:textId="77777777" w:rsidR="00BC37F8" w:rsidRDefault="00BC37F8" w:rsidP="000837CA">
            <w:pPr>
              <w:pStyle w:val="ListParagraph"/>
              <w:ind w:left="0"/>
              <w:jc w:val="center"/>
            </w:pPr>
            <w:r>
              <w:t>9</w:t>
            </w:r>
          </w:p>
        </w:tc>
        <w:tc>
          <w:tcPr>
            <w:tcW w:w="1388" w:type="dxa"/>
          </w:tcPr>
          <w:p w14:paraId="4578DED5" w14:textId="77777777" w:rsidR="00BC37F8" w:rsidRDefault="00BC37F8" w:rsidP="000837CA">
            <w:pPr>
              <w:pStyle w:val="ListParagraph"/>
              <w:ind w:left="0"/>
              <w:jc w:val="center"/>
            </w:pPr>
            <w:r>
              <w:t>phoneTxt</w:t>
            </w:r>
          </w:p>
        </w:tc>
        <w:tc>
          <w:tcPr>
            <w:tcW w:w="1396" w:type="dxa"/>
          </w:tcPr>
          <w:p w14:paraId="4909793B" w14:textId="77777777" w:rsidR="00BC37F8" w:rsidRDefault="00BC37F8" w:rsidP="000837CA">
            <w:pPr>
              <w:pStyle w:val="ListParagraph"/>
              <w:ind w:left="0"/>
              <w:jc w:val="center"/>
            </w:pPr>
            <w:r>
              <w:t>33512</w:t>
            </w:r>
          </w:p>
        </w:tc>
        <w:tc>
          <w:tcPr>
            <w:tcW w:w="1286" w:type="dxa"/>
          </w:tcPr>
          <w:p w14:paraId="0B7C9CD6" w14:textId="77777777" w:rsidR="00BC37F8" w:rsidRDefault="00BC37F8" w:rsidP="000837CA">
            <w:pPr>
              <w:pStyle w:val="ListParagraph"/>
              <w:ind w:left="0"/>
              <w:jc w:val="center"/>
              <w:rPr>
                <w:b/>
              </w:rPr>
            </w:pPr>
            <w:r>
              <w:rPr>
                <w:b/>
              </w:rPr>
              <w:t>Số điện thoại</w:t>
            </w:r>
            <w:r>
              <w:t xml:space="preserve"> không thỏa yêu cầu (gồm 10 chữ số và số 0 ở đầu)</w:t>
            </w:r>
          </w:p>
        </w:tc>
        <w:tc>
          <w:tcPr>
            <w:tcW w:w="1319" w:type="dxa"/>
          </w:tcPr>
          <w:p w14:paraId="46996D66" w14:textId="77777777" w:rsidR="00BC37F8" w:rsidRDefault="00BC37F8" w:rsidP="000837CA">
            <w:pPr>
              <w:pStyle w:val="ListParagraph"/>
              <w:ind w:left="0"/>
              <w:jc w:val="center"/>
              <w:rPr>
                <w:b/>
              </w:rPr>
            </w:pPr>
            <w:r>
              <w:rPr>
                <w:b/>
              </w:rPr>
              <w:t>Số điện thoại</w:t>
            </w:r>
            <w:r>
              <w:t xml:space="preserve"> không thỏa yêu cầu (gồm 10 chữ số và số 0 ở đầu)</w:t>
            </w:r>
          </w:p>
        </w:tc>
        <w:tc>
          <w:tcPr>
            <w:tcW w:w="1288" w:type="dxa"/>
          </w:tcPr>
          <w:p w14:paraId="0706A99D" w14:textId="77777777" w:rsidR="00BC37F8" w:rsidRDefault="00BC37F8" w:rsidP="000837CA">
            <w:pPr>
              <w:pStyle w:val="ListParagraph"/>
              <w:ind w:left="0"/>
              <w:jc w:val="center"/>
            </w:pPr>
            <w:r>
              <w:t>ĐÚNG</w:t>
            </w:r>
          </w:p>
        </w:tc>
      </w:tr>
      <w:tr w:rsidR="00BC37F8" w14:paraId="5CE220C6" w14:textId="77777777" w:rsidTr="00BC37F8">
        <w:tc>
          <w:tcPr>
            <w:tcW w:w="1253" w:type="dxa"/>
          </w:tcPr>
          <w:p w14:paraId="6094375A" w14:textId="77777777" w:rsidR="00BC37F8" w:rsidRDefault="00BC37F8" w:rsidP="000837CA">
            <w:pPr>
              <w:pStyle w:val="ListParagraph"/>
              <w:ind w:left="0"/>
              <w:jc w:val="center"/>
            </w:pPr>
            <w:r>
              <w:t>10</w:t>
            </w:r>
          </w:p>
        </w:tc>
        <w:tc>
          <w:tcPr>
            <w:tcW w:w="1388" w:type="dxa"/>
          </w:tcPr>
          <w:p w14:paraId="311C5D99" w14:textId="77777777" w:rsidR="00BC37F8" w:rsidRDefault="00BC37F8" w:rsidP="000837CA">
            <w:pPr>
              <w:pStyle w:val="ListParagraph"/>
              <w:ind w:left="0"/>
              <w:jc w:val="center"/>
            </w:pPr>
            <w:r>
              <w:t>phoneTxt</w:t>
            </w:r>
          </w:p>
        </w:tc>
        <w:tc>
          <w:tcPr>
            <w:tcW w:w="1396" w:type="dxa"/>
          </w:tcPr>
          <w:p w14:paraId="283F919F" w14:textId="77777777" w:rsidR="00BC37F8" w:rsidRDefault="00BC37F8" w:rsidP="000837CA">
            <w:pPr>
              <w:pStyle w:val="ListParagraph"/>
              <w:ind w:left="0"/>
              <w:jc w:val="center"/>
            </w:pPr>
            <w:r>
              <w:t>0335121228</w:t>
            </w:r>
          </w:p>
        </w:tc>
        <w:tc>
          <w:tcPr>
            <w:tcW w:w="1286" w:type="dxa"/>
          </w:tcPr>
          <w:p w14:paraId="29C24ED7" w14:textId="77777777" w:rsidR="00BC37F8" w:rsidRDefault="00BC37F8" w:rsidP="000837CA">
            <w:pPr>
              <w:pStyle w:val="ListParagraph"/>
              <w:ind w:left="0"/>
              <w:jc w:val="center"/>
              <w:rPr>
                <w:b/>
              </w:rPr>
            </w:pPr>
            <w:r>
              <w:t>Cho phép lưu vào cơ sở dữ liệu</w:t>
            </w:r>
          </w:p>
        </w:tc>
        <w:tc>
          <w:tcPr>
            <w:tcW w:w="1319" w:type="dxa"/>
          </w:tcPr>
          <w:p w14:paraId="1E574BEC" w14:textId="77777777" w:rsidR="00BC37F8" w:rsidRDefault="00BC37F8" w:rsidP="000837CA">
            <w:pPr>
              <w:pStyle w:val="ListParagraph"/>
              <w:ind w:left="0"/>
              <w:jc w:val="center"/>
              <w:rPr>
                <w:b/>
              </w:rPr>
            </w:pPr>
            <w:r>
              <w:t>Cho phép lưu vào cơ sở dữ liệu</w:t>
            </w:r>
          </w:p>
        </w:tc>
        <w:tc>
          <w:tcPr>
            <w:tcW w:w="1288" w:type="dxa"/>
          </w:tcPr>
          <w:p w14:paraId="160870F5" w14:textId="77777777" w:rsidR="00BC37F8" w:rsidRDefault="00BC37F8" w:rsidP="000837CA">
            <w:pPr>
              <w:pStyle w:val="ListParagraph"/>
              <w:ind w:left="0"/>
              <w:jc w:val="center"/>
            </w:pPr>
            <w:r>
              <w:t>ĐÚNG</w:t>
            </w:r>
          </w:p>
        </w:tc>
      </w:tr>
      <w:tr w:rsidR="00BC37F8" w14:paraId="3E9375ED" w14:textId="77777777" w:rsidTr="00BC37F8">
        <w:tc>
          <w:tcPr>
            <w:tcW w:w="1253" w:type="dxa"/>
          </w:tcPr>
          <w:p w14:paraId="6A10277D" w14:textId="77777777" w:rsidR="00BC37F8" w:rsidRDefault="00BC37F8" w:rsidP="000837CA">
            <w:pPr>
              <w:pStyle w:val="ListParagraph"/>
              <w:ind w:left="0"/>
              <w:jc w:val="center"/>
            </w:pPr>
            <w:r>
              <w:t>11</w:t>
            </w:r>
          </w:p>
        </w:tc>
        <w:tc>
          <w:tcPr>
            <w:tcW w:w="1388" w:type="dxa"/>
          </w:tcPr>
          <w:p w14:paraId="08C7E544" w14:textId="77777777" w:rsidR="00BC37F8" w:rsidRDefault="00BC37F8" w:rsidP="000837CA">
            <w:pPr>
              <w:pStyle w:val="ListParagraph"/>
              <w:ind w:left="0"/>
              <w:jc w:val="center"/>
            </w:pPr>
            <w:r>
              <w:t>provinceTxt, TownTxt, DistrictTxt</w:t>
            </w:r>
          </w:p>
        </w:tc>
        <w:tc>
          <w:tcPr>
            <w:tcW w:w="1396" w:type="dxa"/>
          </w:tcPr>
          <w:p w14:paraId="77B32908" w14:textId="77777777" w:rsidR="00BC37F8" w:rsidRDefault="00BC37F8" w:rsidP="000837CA">
            <w:pPr>
              <w:pStyle w:val="ListParagraph"/>
              <w:ind w:left="0"/>
              <w:jc w:val="center"/>
            </w:pPr>
            <w:r>
              <w:t>&lt;rỗng&gt;</w:t>
            </w:r>
          </w:p>
        </w:tc>
        <w:tc>
          <w:tcPr>
            <w:tcW w:w="1286" w:type="dxa"/>
          </w:tcPr>
          <w:p w14:paraId="2F3A151D" w14:textId="77777777" w:rsidR="00BC37F8" w:rsidRDefault="00BC37F8" w:rsidP="000837CA">
            <w:pPr>
              <w:pStyle w:val="ListParagraph"/>
              <w:ind w:left="0"/>
              <w:jc w:val="center"/>
            </w:pPr>
            <w:r>
              <w:rPr>
                <w:b/>
              </w:rPr>
              <w:t xml:space="preserve">Các thành phần liên quan đến địa chỉ </w:t>
            </w:r>
            <w:r>
              <w:t xml:space="preserve">không </w:t>
            </w:r>
            <w:r>
              <w:lastRenderedPageBreak/>
              <w:t>được để trống</w:t>
            </w:r>
          </w:p>
        </w:tc>
        <w:tc>
          <w:tcPr>
            <w:tcW w:w="1319" w:type="dxa"/>
          </w:tcPr>
          <w:p w14:paraId="6248C117" w14:textId="77777777" w:rsidR="00BC37F8" w:rsidRDefault="00BC37F8" w:rsidP="000837CA">
            <w:pPr>
              <w:pStyle w:val="ListParagraph"/>
              <w:ind w:left="0"/>
              <w:jc w:val="center"/>
            </w:pPr>
            <w:r>
              <w:rPr>
                <w:b/>
              </w:rPr>
              <w:lastRenderedPageBreak/>
              <w:t xml:space="preserve">Các thành phần liên quan đến địa chỉ </w:t>
            </w:r>
            <w:r>
              <w:lastRenderedPageBreak/>
              <w:t>không được để trống</w:t>
            </w:r>
          </w:p>
        </w:tc>
        <w:tc>
          <w:tcPr>
            <w:tcW w:w="1288" w:type="dxa"/>
          </w:tcPr>
          <w:p w14:paraId="1C247B1B" w14:textId="77777777" w:rsidR="00BC37F8" w:rsidRDefault="00BC37F8" w:rsidP="000837CA">
            <w:pPr>
              <w:pStyle w:val="ListParagraph"/>
              <w:ind w:left="0"/>
              <w:jc w:val="center"/>
            </w:pPr>
            <w:r>
              <w:lastRenderedPageBreak/>
              <w:t>ĐÚNG</w:t>
            </w:r>
          </w:p>
        </w:tc>
      </w:tr>
      <w:tr w:rsidR="00BC37F8" w14:paraId="3F6E06B3" w14:textId="77777777" w:rsidTr="00BC37F8">
        <w:tc>
          <w:tcPr>
            <w:tcW w:w="1253" w:type="dxa"/>
          </w:tcPr>
          <w:p w14:paraId="3A1FEB00" w14:textId="77777777" w:rsidR="00BC37F8" w:rsidRDefault="00BC37F8" w:rsidP="000837CA">
            <w:pPr>
              <w:pStyle w:val="ListParagraph"/>
              <w:ind w:left="0"/>
              <w:jc w:val="center"/>
            </w:pPr>
            <w:r>
              <w:t>12</w:t>
            </w:r>
          </w:p>
        </w:tc>
        <w:tc>
          <w:tcPr>
            <w:tcW w:w="1388" w:type="dxa"/>
          </w:tcPr>
          <w:p w14:paraId="75873A09" w14:textId="77777777" w:rsidR="00BC37F8" w:rsidRDefault="00BC37F8" w:rsidP="000837CA">
            <w:pPr>
              <w:pStyle w:val="ListParagraph"/>
              <w:ind w:left="0"/>
              <w:jc w:val="center"/>
            </w:pPr>
            <w:r>
              <w:t>provinceTxt, TownTxt, DistrictTxt</w:t>
            </w:r>
          </w:p>
        </w:tc>
        <w:tc>
          <w:tcPr>
            <w:tcW w:w="1396" w:type="dxa"/>
          </w:tcPr>
          <w:p w14:paraId="5FCA5FB5" w14:textId="77777777" w:rsidR="00BC37F8" w:rsidRDefault="00BC37F8" w:rsidP="000837CA">
            <w:pPr>
              <w:pStyle w:val="ListParagraph"/>
              <w:ind w:left="0"/>
              <w:jc w:val="center"/>
            </w:pPr>
            <w:r>
              <w:t>Chọn giá trị trong ComboBox, hoặc nhập giá trị</w:t>
            </w:r>
          </w:p>
        </w:tc>
        <w:tc>
          <w:tcPr>
            <w:tcW w:w="1286" w:type="dxa"/>
          </w:tcPr>
          <w:p w14:paraId="71C68715" w14:textId="77777777" w:rsidR="00BC37F8" w:rsidRDefault="00BC37F8" w:rsidP="000837CA">
            <w:pPr>
              <w:pStyle w:val="ListParagraph"/>
              <w:ind w:left="0"/>
              <w:jc w:val="center"/>
              <w:rPr>
                <w:b/>
              </w:rPr>
            </w:pPr>
            <w:r>
              <w:t>Cho phép lưu vào cơ sở dữ liệu</w:t>
            </w:r>
          </w:p>
        </w:tc>
        <w:tc>
          <w:tcPr>
            <w:tcW w:w="1319" w:type="dxa"/>
          </w:tcPr>
          <w:p w14:paraId="683912C8" w14:textId="77777777" w:rsidR="00BC37F8" w:rsidRDefault="00BC37F8" w:rsidP="000837CA">
            <w:pPr>
              <w:pStyle w:val="ListParagraph"/>
              <w:ind w:left="0"/>
              <w:jc w:val="center"/>
              <w:rPr>
                <w:b/>
              </w:rPr>
            </w:pPr>
            <w:r>
              <w:t>Cho phép lưu vào cơ sở dữ liệu</w:t>
            </w:r>
          </w:p>
        </w:tc>
        <w:tc>
          <w:tcPr>
            <w:tcW w:w="1288" w:type="dxa"/>
          </w:tcPr>
          <w:p w14:paraId="7092810F" w14:textId="77777777" w:rsidR="00BC37F8" w:rsidRDefault="00BC37F8" w:rsidP="000837CA">
            <w:pPr>
              <w:pStyle w:val="ListParagraph"/>
              <w:ind w:left="0"/>
              <w:jc w:val="center"/>
            </w:pPr>
            <w:r>
              <w:t>ĐÚNG</w:t>
            </w:r>
          </w:p>
        </w:tc>
      </w:tr>
    </w:tbl>
    <w:p w14:paraId="7B03CA61" w14:textId="77777777" w:rsidR="00BC37F8" w:rsidRPr="003C6994" w:rsidRDefault="00BC37F8" w:rsidP="00BC37F8"/>
    <w:p w14:paraId="5B77E4C5" w14:textId="43648B68" w:rsidR="00BC37F8" w:rsidRDefault="00BC37F8" w:rsidP="00BC37F8">
      <w:pPr>
        <w:pStyle w:val="ListParagraph"/>
        <w:numPr>
          <w:ilvl w:val="0"/>
          <w:numId w:val="39"/>
        </w:numPr>
        <w:spacing w:after="160" w:line="259" w:lineRule="auto"/>
        <w:ind w:left="360"/>
      </w:pPr>
      <w:r>
        <w:t>Tìm kiếm bệnh nhân</w:t>
      </w:r>
    </w:p>
    <w:tbl>
      <w:tblPr>
        <w:tblStyle w:val="TableGrid"/>
        <w:tblW w:w="0" w:type="auto"/>
        <w:tblInd w:w="360" w:type="dxa"/>
        <w:tblLook w:val="04A0" w:firstRow="1" w:lastRow="0" w:firstColumn="1" w:lastColumn="0" w:noHBand="0" w:noVBand="1"/>
      </w:tblPr>
      <w:tblGrid>
        <w:gridCol w:w="1258"/>
        <w:gridCol w:w="1362"/>
        <w:gridCol w:w="1389"/>
        <w:gridCol w:w="1298"/>
        <w:gridCol w:w="1332"/>
        <w:gridCol w:w="1291"/>
      </w:tblGrid>
      <w:tr w:rsidR="00BC37F8" w14:paraId="4A39A454" w14:textId="77777777" w:rsidTr="00BC37F8">
        <w:tc>
          <w:tcPr>
            <w:tcW w:w="1258" w:type="dxa"/>
          </w:tcPr>
          <w:p w14:paraId="21904B62" w14:textId="77777777" w:rsidR="00BC37F8" w:rsidRDefault="00BC37F8" w:rsidP="000837CA">
            <w:pPr>
              <w:pStyle w:val="ListParagraph"/>
              <w:ind w:left="0"/>
              <w:jc w:val="center"/>
            </w:pPr>
            <w:r>
              <w:t>STT</w:t>
            </w:r>
          </w:p>
        </w:tc>
        <w:tc>
          <w:tcPr>
            <w:tcW w:w="1362" w:type="dxa"/>
          </w:tcPr>
          <w:p w14:paraId="37A8C512" w14:textId="77777777" w:rsidR="00BC37F8" w:rsidRDefault="00BC37F8" w:rsidP="000837CA">
            <w:pPr>
              <w:pStyle w:val="ListParagraph"/>
              <w:ind w:left="0"/>
              <w:jc w:val="center"/>
            </w:pPr>
            <w:r>
              <w:t>Dữ liệu đầu vào (biến)</w:t>
            </w:r>
          </w:p>
        </w:tc>
        <w:tc>
          <w:tcPr>
            <w:tcW w:w="1389" w:type="dxa"/>
          </w:tcPr>
          <w:p w14:paraId="609D0E8A" w14:textId="77777777" w:rsidR="00BC37F8" w:rsidRDefault="00BC37F8" w:rsidP="000837CA">
            <w:pPr>
              <w:pStyle w:val="ListParagraph"/>
              <w:ind w:left="0"/>
              <w:jc w:val="center"/>
            </w:pPr>
            <w:r>
              <w:t>Dữ liệu đầu vào</w:t>
            </w:r>
          </w:p>
          <w:p w14:paraId="0443BD85" w14:textId="77777777" w:rsidR="00BC37F8" w:rsidRDefault="00BC37F8" w:rsidP="000837CA">
            <w:pPr>
              <w:pStyle w:val="ListParagraph"/>
              <w:ind w:left="0"/>
              <w:jc w:val="center"/>
            </w:pPr>
            <w:r>
              <w:t>(giá trị)</w:t>
            </w:r>
          </w:p>
        </w:tc>
        <w:tc>
          <w:tcPr>
            <w:tcW w:w="1298" w:type="dxa"/>
          </w:tcPr>
          <w:p w14:paraId="35CA54AF" w14:textId="77777777" w:rsidR="00BC37F8" w:rsidRDefault="00BC37F8" w:rsidP="000837CA">
            <w:pPr>
              <w:pStyle w:val="ListParagraph"/>
              <w:ind w:left="0"/>
              <w:jc w:val="center"/>
            </w:pPr>
            <w:r>
              <w:t>Kết quả trả về</w:t>
            </w:r>
          </w:p>
        </w:tc>
        <w:tc>
          <w:tcPr>
            <w:tcW w:w="1332" w:type="dxa"/>
          </w:tcPr>
          <w:p w14:paraId="2E1F8E59" w14:textId="77777777" w:rsidR="00BC37F8" w:rsidRDefault="00BC37F8" w:rsidP="000837CA">
            <w:pPr>
              <w:pStyle w:val="ListParagraph"/>
              <w:ind w:left="0"/>
              <w:jc w:val="center"/>
            </w:pPr>
            <w:r>
              <w:t>Dữ liệu mong muốn</w:t>
            </w:r>
          </w:p>
        </w:tc>
        <w:tc>
          <w:tcPr>
            <w:tcW w:w="1291" w:type="dxa"/>
          </w:tcPr>
          <w:p w14:paraId="0BA4BED5" w14:textId="77777777" w:rsidR="00BC37F8" w:rsidRDefault="00BC37F8" w:rsidP="000837CA">
            <w:pPr>
              <w:pStyle w:val="ListParagraph"/>
              <w:ind w:left="0"/>
              <w:jc w:val="center"/>
            </w:pPr>
            <w:r>
              <w:t>Kết quả</w:t>
            </w:r>
          </w:p>
        </w:tc>
      </w:tr>
      <w:tr w:rsidR="00BC37F8" w14:paraId="30E8DE1D" w14:textId="77777777" w:rsidTr="00BC37F8">
        <w:tc>
          <w:tcPr>
            <w:tcW w:w="1258" w:type="dxa"/>
          </w:tcPr>
          <w:p w14:paraId="20621823" w14:textId="77777777" w:rsidR="00BC37F8" w:rsidRPr="00D508BD" w:rsidRDefault="00BC37F8" w:rsidP="000837CA">
            <w:pPr>
              <w:pStyle w:val="ListParagraph"/>
              <w:ind w:left="0"/>
              <w:jc w:val="center"/>
              <w:rPr>
                <w:lang w:val="vi-VN"/>
              </w:rPr>
            </w:pPr>
            <w:r>
              <w:rPr>
                <w:lang w:val="vi-VN"/>
              </w:rPr>
              <w:t>1</w:t>
            </w:r>
          </w:p>
        </w:tc>
        <w:tc>
          <w:tcPr>
            <w:tcW w:w="1362" w:type="dxa"/>
          </w:tcPr>
          <w:p w14:paraId="6E44C696" w14:textId="77777777" w:rsidR="00BC37F8" w:rsidRDefault="00BC37F8" w:rsidP="000837CA">
            <w:pPr>
              <w:pStyle w:val="ListParagraph"/>
              <w:ind w:left="0"/>
              <w:jc w:val="center"/>
            </w:pPr>
            <w:r>
              <w:t>PatientID, nameTxt, phoneTxt</w:t>
            </w:r>
          </w:p>
        </w:tc>
        <w:tc>
          <w:tcPr>
            <w:tcW w:w="1389" w:type="dxa"/>
          </w:tcPr>
          <w:p w14:paraId="5F835A75" w14:textId="77777777" w:rsidR="00BC37F8" w:rsidRDefault="00BC37F8" w:rsidP="000837CA">
            <w:pPr>
              <w:pStyle w:val="ListParagraph"/>
              <w:ind w:left="0"/>
              <w:jc w:val="center"/>
            </w:pPr>
            <w:r>
              <w:t>&lt;rỗng&gt;</w:t>
            </w:r>
          </w:p>
        </w:tc>
        <w:tc>
          <w:tcPr>
            <w:tcW w:w="1298" w:type="dxa"/>
          </w:tcPr>
          <w:p w14:paraId="4D321EFB" w14:textId="77777777" w:rsidR="00BC37F8" w:rsidRDefault="00BC37F8" w:rsidP="000837CA">
            <w:pPr>
              <w:pStyle w:val="ListParagraph"/>
              <w:ind w:left="0"/>
              <w:jc w:val="center"/>
            </w:pPr>
            <w:r>
              <w:t>không được để trống cả ba trường dữ liệu</w:t>
            </w:r>
          </w:p>
        </w:tc>
        <w:tc>
          <w:tcPr>
            <w:tcW w:w="1332" w:type="dxa"/>
          </w:tcPr>
          <w:p w14:paraId="16DB7347" w14:textId="77777777" w:rsidR="00BC37F8" w:rsidRDefault="00BC37F8" w:rsidP="000837CA">
            <w:pPr>
              <w:pStyle w:val="ListParagraph"/>
              <w:ind w:left="0"/>
              <w:jc w:val="center"/>
            </w:pPr>
            <w:r>
              <w:t>không được để trống cả ba trường dữ liệu</w:t>
            </w:r>
          </w:p>
        </w:tc>
        <w:tc>
          <w:tcPr>
            <w:tcW w:w="1291" w:type="dxa"/>
          </w:tcPr>
          <w:p w14:paraId="7BE23A70" w14:textId="77777777" w:rsidR="00BC37F8" w:rsidRDefault="00BC37F8" w:rsidP="000837CA">
            <w:pPr>
              <w:pStyle w:val="ListParagraph"/>
              <w:ind w:left="0"/>
              <w:jc w:val="center"/>
            </w:pPr>
            <w:r>
              <w:t>ĐÚNG</w:t>
            </w:r>
          </w:p>
        </w:tc>
      </w:tr>
      <w:tr w:rsidR="00BC37F8" w14:paraId="50F0090D" w14:textId="77777777" w:rsidTr="00BC37F8">
        <w:tc>
          <w:tcPr>
            <w:tcW w:w="1258" w:type="dxa"/>
          </w:tcPr>
          <w:p w14:paraId="709DC916" w14:textId="77777777" w:rsidR="00BC37F8" w:rsidRDefault="00BC37F8" w:rsidP="000837CA">
            <w:pPr>
              <w:pStyle w:val="ListParagraph"/>
              <w:ind w:left="0"/>
              <w:jc w:val="center"/>
            </w:pPr>
            <w:r>
              <w:t>2</w:t>
            </w:r>
          </w:p>
        </w:tc>
        <w:tc>
          <w:tcPr>
            <w:tcW w:w="1362" w:type="dxa"/>
          </w:tcPr>
          <w:p w14:paraId="703846ED" w14:textId="77777777" w:rsidR="00BC37F8" w:rsidRDefault="00BC37F8" w:rsidP="000837CA">
            <w:pPr>
              <w:pStyle w:val="ListParagraph"/>
              <w:ind w:left="0"/>
              <w:jc w:val="center"/>
            </w:pPr>
            <w:r>
              <w:t>PatientID (</w:t>
            </w:r>
            <w:r w:rsidRPr="006D5469">
              <w:rPr>
                <w:i/>
              </w:rPr>
              <w:t>hai trường còn lại để rỗng</w:t>
            </w:r>
            <w:r>
              <w:t>)</w:t>
            </w:r>
          </w:p>
        </w:tc>
        <w:tc>
          <w:tcPr>
            <w:tcW w:w="1389" w:type="dxa"/>
          </w:tcPr>
          <w:p w14:paraId="3A05EEB4" w14:textId="77777777" w:rsidR="00BC37F8" w:rsidRDefault="00BC37F8" w:rsidP="000837CA">
            <w:pPr>
              <w:pStyle w:val="ListParagraph"/>
              <w:ind w:left="0"/>
              <w:jc w:val="center"/>
            </w:pPr>
            <w:r>
              <w:t>@123</w:t>
            </w:r>
          </w:p>
        </w:tc>
        <w:tc>
          <w:tcPr>
            <w:tcW w:w="1298" w:type="dxa"/>
          </w:tcPr>
          <w:p w14:paraId="10A34BEE" w14:textId="77777777" w:rsidR="00BC37F8" w:rsidRDefault="00BC37F8" w:rsidP="000837CA">
            <w:pPr>
              <w:pStyle w:val="ListParagraph"/>
              <w:ind w:left="0"/>
              <w:jc w:val="center"/>
            </w:pPr>
            <w:r>
              <w:rPr>
                <w:b/>
              </w:rPr>
              <w:t>ID</w:t>
            </w:r>
            <w:r>
              <w:t xml:space="preserve"> toàn là số</w:t>
            </w:r>
          </w:p>
        </w:tc>
        <w:tc>
          <w:tcPr>
            <w:tcW w:w="1332" w:type="dxa"/>
          </w:tcPr>
          <w:p w14:paraId="63A4A973" w14:textId="77777777" w:rsidR="00BC37F8" w:rsidRDefault="00BC37F8" w:rsidP="000837CA">
            <w:pPr>
              <w:pStyle w:val="ListParagraph"/>
              <w:ind w:left="0"/>
              <w:jc w:val="center"/>
            </w:pPr>
            <w:r>
              <w:rPr>
                <w:b/>
              </w:rPr>
              <w:t>ID</w:t>
            </w:r>
            <w:r>
              <w:t xml:space="preserve"> toàn là số</w:t>
            </w:r>
          </w:p>
        </w:tc>
        <w:tc>
          <w:tcPr>
            <w:tcW w:w="1291" w:type="dxa"/>
          </w:tcPr>
          <w:p w14:paraId="3F057F43" w14:textId="77777777" w:rsidR="00BC37F8" w:rsidRDefault="00BC37F8" w:rsidP="000837CA">
            <w:pPr>
              <w:pStyle w:val="ListParagraph"/>
              <w:ind w:left="0"/>
              <w:jc w:val="center"/>
            </w:pPr>
            <w:r>
              <w:t>ĐÚNG</w:t>
            </w:r>
          </w:p>
        </w:tc>
      </w:tr>
      <w:tr w:rsidR="00BC37F8" w14:paraId="595FD941" w14:textId="77777777" w:rsidTr="00BC37F8">
        <w:tc>
          <w:tcPr>
            <w:tcW w:w="1258" w:type="dxa"/>
          </w:tcPr>
          <w:p w14:paraId="23981E27" w14:textId="77777777" w:rsidR="00BC37F8" w:rsidRDefault="00BC37F8" w:rsidP="000837CA">
            <w:pPr>
              <w:pStyle w:val="ListParagraph"/>
              <w:ind w:left="0"/>
              <w:jc w:val="center"/>
            </w:pPr>
            <w:r>
              <w:t>3</w:t>
            </w:r>
          </w:p>
        </w:tc>
        <w:tc>
          <w:tcPr>
            <w:tcW w:w="1362" w:type="dxa"/>
          </w:tcPr>
          <w:p w14:paraId="1DC97D43" w14:textId="77777777" w:rsidR="00BC37F8" w:rsidRDefault="00BC37F8" w:rsidP="000837CA">
            <w:pPr>
              <w:pStyle w:val="ListParagraph"/>
              <w:ind w:left="0"/>
              <w:jc w:val="center"/>
            </w:pPr>
            <w:r>
              <w:t>PatientID (</w:t>
            </w:r>
            <w:r w:rsidRPr="006D5469">
              <w:rPr>
                <w:i/>
              </w:rPr>
              <w:t>hai trường còn lại để rỗng</w:t>
            </w:r>
            <w:r>
              <w:t>)</w:t>
            </w:r>
          </w:p>
        </w:tc>
        <w:tc>
          <w:tcPr>
            <w:tcW w:w="1389" w:type="dxa"/>
          </w:tcPr>
          <w:p w14:paraId="55D72491" w14:textId="77777777" w:rsidR="00BC37F8" w:rsidRDefault="00BC37F8" w:rsidP="000837CA">
            <w:pPr>
              <w:pStyle w:val="ListParagraph"/>
              <w:ind w:left="0"/>
              <w:jc w:val="center"/>
            </w:pPr>
            <w:r>
              <w:t>12</w:t>
            </w:r>
          </w:p>
        </w:tc>
        <w:tc>
          <w:tcPr>
            <w:tcW w:w="1298" w:type="dxa"/>
          </w:tcPr>
          <w:p w14:paraId="39A2B57A" w14:textId="77777777" w:rsidR="00BC37F8" w:rsidRDefault="00BC37F8" w:rsidP="000837CA">
            <w:pPr>
              <w:pStyle w:val="ListParagraph"/>
              <w:ind w:left="0"/>
              <w:jc w:val="center"/>
            </w:pPr>
            <w:r>
              <w:t xml:space="preserve">Trả về thông tin (nếu có trong cơ sở dữ liệu) hoặc báo rỗng </w:t>
            </w:r>
          </w:p>
        </w:tc>
        <w:tc>
          <w:tcPr>
            <w:tcW w:w="1332" w:type="dxa"/>
          </w:tcPr>
          <w:p w14:paraId="3218EB41" w14:textId="77777777" w:rsidR="00BC37F8" w:rsidRDefault="00BC37F8" w:rsidP="000837CA">
            <w:pPr>
              <w:pStyle w:val="ListParagraph"/>
              <w:ind w:left="0"/>
              <w:jc w:val="center"/>
            </w:pPr>
            <w:r>
              <w:t>Trả về thông tin (nếu có trong cơ sở dữ liệu) hoặc báo rỗng</w:t>
            </w:r>
          </w:p>
        </w:tc>
        <w:tc>
          <w:tcPr>
            <w:tcW w:w="1291" w:type="dxa"/>
          </w:tcPr>
          <w:p w14:paraId="0105DF9A" w14:textId="77777777" w:rsidR="00BC37F8" w:rsidRDefault="00BC37F8" w:rsidP="000837CA">
            <w:pPr>
              <w:pStyle w:val="ListParagraph"/>
              <w:ind w:left="0"/>
              <w:jc w:val="center"/>
            </w:pPr>
            <w:r>
              <w:t>ĐÚNG</w:t>
            </w:r>
          </w:p>
        </w:tc>
      </w:tr>
      <w:tr w:rsidR="00BC37F8" w14:paraId="50E0C5F3" w14:textId="77777777" w:rsidTr="00BC37F8">
        <w:tc>
          <w:tcPr>
            <w:tcW w:w="1258" w:type="dxa"/>
          </w:tcPr>
          <w:p w14:paraId="4D1E894D" w14:textId="77777777" w:rsidR="00BC37F8" w:rsidRDefault="00BC37F8" w:rsidP="000837CA">
            <w:pPr>
              <w:pStyle w:val="ListParagraph"/>
              <w:ind w:left="0"/>
              <w:jc w:val="center"/>
            </w:pPr>
            <w:r>
              <w:t>4</w:t>
            </w:r>
          </w:p>
        </w:tc>
        <w:tc>
          <w:tcPr>
            <w:tcW w:w="1362" w:type="dxa"/>
          </w:tcPr>
          <w:p w14:paraId="2786297D" w14:textId="77777777" w:rsidR="00BC37F8" w:rsidRDefault="00BC37F8" w:rsidP="000837CA">
            <w:pPr>
              <w:pStyle w:val="ListParagraph"/>
              <w:ind w:left="0"/>
              <w:jc w:val="center"/>
            </w:pPr>
            <w:r>
              <w:t>nameTxt</w:t>
            </w:r>
          </w:p>
          <w:p w14:paraId="60F26412" w14:textId="77777777" w:rsidR="00BC37F8" w:rsidRDefault="00BC37F8" w:rsidP="000837CA">
            <w:pPr>
              <w:pStyle w:val="ListParagraph"/>
              <w:ind w:left="0"/>
              <w:jc w:val="center"/>
            </w:pPr>
            <w:r>
              <w:t xml:space="preserve"> (</w:t>
            </w:r>
            <w:r w:rsidRPr="006D5469">
              <w:rPr>
                <w:i/>
              </w:rPr>
              <w:t>hai trường còn lại để rỗng</w:t>
            </w:r>
            <w:r>
              <w:t>)</w:t>
            </w:r>
          </w:p>
        </w:tc>
        <w:tc>
          <w:tcPr>
            <w:tcW w:w="1389" w:type="dxa"/>
          </w:tcPr>
          <w:p w14:paraId="4DF5E134" w14:textId="77777777" w:rsidR="00BC37F8" w:rsidRDefault="00BC37F8" w:rsidP="000837CA">
            <w:pPr>
              <w:pStyle w:val="ListParagraph"/>
              <w:ind w:left="0"/>
              <w:jc w:val="center"/>
            </w:pPr>
            <w:r>
              <w:t>#1234a</w:t>
            </w:r>
          </w:p>
        </w:tc>
        <w:tc>
          <w:tcPr>
            <w:tcW w:w="1298" w:type="dxa"/>
          </w:tcPr>
          <w:p w14:paraId="6CCD597C" w14:textId="77777777" w:rsidR="00BC37F8" w:rsidRPr="00527731" w:rsidRDefault="00BC37F8" w:rsidP="000837CA">
            <w:pPr>
              <w:pStyle w:val="ListParagraph"/>
              <w:ind w:left="0"/>
              <w:jc w:val="center"/>
            </w:pPr>
            <w:r>
              <w:t xml:space="preserve"> </w:t>
            </w:r>
            <w:r>
              <w:rPr>
                <w:b/>
              </w:rPr>
              <w:t xml:space="preserve">TÊN </w:t>
            </w:r>
            <w:r>
              <w:t>toàn là chữ</w:t>
            </w:r>
          </w:p>
        </w:tc>
        <w:tc>
          <w:tcPr>
            <w:tcW w:w="1332" w:type="dxa"/>
          </w:tcPr>
          <w:p w14:paraId="1CEEE2D5" w14:textId="77777777" w:rsidR="00BC37F8" w:rsidRDefault="00BC37F8" w:rsidP="000837CA">
            <w:pPr>
              <w:pStyle w:val="ListParagraph"/>
              <w:ind w:left="0"/>
              <w:jc w:val="center"/>
            </w:pPr>
            <w:r>
              <w:rPr>
                <w:b/>
              </w:rPr>
              <w:t xml:space="preserve">TÊN </w:t>
            </w:r>
            <w:r>
              <w:t>toàn là chữ</w:t>
            </w:r>
          </w:p>
        </w:tc>
        <w:tc>
          <w:tcPr>
            <w:tcW w:w="1291" w:type="dxa"/>
          </w:tcPr>
          <w:p w14:paraId="1380D7BA" w14:textId="77777777" w:rsidR="00BC37F8" w:rsidRDefault="00BC37F8" w:rsidP="000837CA">
            <w:pPr>
              <w:pStyle w:val="ListParagraph"/>
              <w:ind w:left="0"/>
              <w:jc w:val="center"/>
            </w:pPr>
            <w:r>
              <w:t>ĐÚNG</w:t>
            </w:r>
          </w:p>
        </w:tc>
      </w:tr>
      <w:tr w:rsidR="00BC37F8" w14:paraId="3020B38E" w14:textId="77777777" w:rsidTr="00BC37F8">
        <w:tc>
          <w:tcPr>
            <w:tcW w:w="1258" w:type="dxa"/>
          </w:tcPr>
          <w:p w14:paraId="5A16CAC6" w14:textId="77777777" w:rsidR="00BC37F8" w:rsidRDefault="00BC37F8" w:rsidP="000837CA">
            <w:pPr>
              <w:pStyle w:val="ListParagraph"/>
              <w:ind w:left="0"/>
              <w:jc w:val="center"/>
            </w:pPr>
            <w:r>
              <w:t>5</w:t>
            </w:r>
          </w:p>
        </w:tc>
        <w:tc>
          <w:tcPr>
            <w:tcW w:w="1362" w:type="dxa"/>
          </w:tcPr>
          <w:p w14:paraId="376E036B" w14:textId="77777777" w:rsidR="00BC37F8" w:rsidRDefault="00BC37F8" w:rsidP="000837CA">
            <w:pPr>
              <w:pStyle w:val="ListParagraph"/>
              <w:ind w:left="0"/>
              <w:jc w:val="center"/>
            </w:pPr>
            <w:r>
              <w:t>nameTxt</w:t>
            </w:r>
          </w:p>
          <w:p w14:paraId="1285F285" w14:textId="77777777" w:rsidR="00BC37F8" w:rsidRDefault="00BC37F8" w:rsidP="000837CA">
            <w:pPr>
              <w:pStyle w:val="ListParagraph"/>
              <w:ind w:left="0"/>
              <w:jc w:val="center"/>
            </w:pPr>
            <w:r>
              <w:t xml:space="preserve"> (</w:t>
            </w:r>
            <w:r w:rsidRPr="006D5469">
              <w:rPr>
                <w:i/>
              </w:rPr>
              <w:t>hai trường còn lại để rỗng</w:t>
            </w:r>
            <w:r>
              <w:t>)</w:t>
            </w:r>
          </w:p>
        </w:tc>
        <w:tc>
          <w:tcPr>
            <w:tcW w:w="1389" w:type="dxa"/>
          </w:tcPr>
          <w:p w14:paraId="37B59935" w14:textId="77777777" w:rsidR="00BC37F8" w:rsidRDefault="00BC37F8" w:rsidP="000837CA">
            <w:pPr>
              <w:pStyle w:val="ListParagraph"/>
              <w:ind w:left="0"/>
              <w:jc w:val="center"/>
            </w:pPr>
            <w:r>
              <w:t>Duy</w:t>
            </w:r>
          </w:p>
        </w:tc>
        <w:tc>
          <w:tcPr>
            <w:tcW w:w="1298" w:type="dxa"/>
          </w:tcPr>
          <w:p w14:paraId="4CC34545" w14:textId="77777777" w:rsidR="00BC37F8" w:rsidRDefault="00BC37F8" w:rsidP="000837CA">
            <w:pPr>
              <w:pStyle w:val="ListParagraph"/>
              <w:ind w:left="0"/>
              <w:jc w:val="center"/>
            </w:pPr>
            <w:r>
              <w:t xml:space="preserve">Trả về thông tin với tất cả các tên có từ </w:t>
            </w:r>
            <w:r w:rsidRPr="00466103">
              <w:rPr>
                <w:b/>
              </w:rPr>
              <w:t>“Duy”</w:t>
            </w:r>
            <w:r>
              <w:rPr>
                <w:b/>
              </w:rPr>
              <w:t xml:space="preserve"> </w:t>
            </w:r>
            <w:r w:rsidRPr="00466103">
              <w:t>(</w:t>
            </w:r>
            <w:r>
              <w:t>nếu có trong cơ sở dữ liệu) hoặc báo rỗng</w:t>
            </w:r>
          </w:p>
        </w:tc>
        <w:tc>
          <w:tcPr>
            <w:tcW w:w="1332" w:type="dxa"/>
          </w:tcPr>
          <w:p w14:paraId="7A4538B0" w14:textId="77777777" w:rsidR="00BC37F8" w:rsidRDefault="00BC37F8" w:rsidP="000837CA">
            <w:pPr>
              <w:pStyle w:val="ListParagraph"/>
              <w:ind w:left="0"/>
              <w:jc w:val="center"/>
            </w:pPr>
            <w:r>
              <w:t xml:space="preserve">Trả về thông tin với tất cả các tên có từ </w:t>
            </w:r>
            <w:r w:rsidRPr="00466103">
              <w:rPr>
                <w:b/>
              </w:rPr>
              <w:t>“Duy”</w:t>
            </w:r>
            <w:r>
              <w:rPr>
                <w:b/>
              </w:rPr>
              <w:t xml:space="preserve"> </w:t>
            </w:r>
            <w:r>
              <w:t>(nếu có trong cơ sở dữ liệu) hoặc báo rỗng</w:t>
            </w:r>
          </w:p>
        </w:tc>
        <w:tc>
          <w:tcPr>
            <w:tcW w:w="1291" w:type="dxa"/>
          </w:tcPr>
          <w:p w14:paraId="4C9CA2DC" w14:textId="77777777" w:rsidR="00BC37F8" w:rsidRDefault="00BC37F8" w:rsidP="000837CA">
            <w:pPr>
              <w:pStyle w:val="ListParagraph"/>
              <w:ind w:left="0"/>
              <w:jc w:val="center"/>
            </w:pPr>
            <w:r>
              <w:t>ĐÚNG</w:t>
            </w:r>
          </w:p>
        </w:tc>
      </w:tr>
      <w:tr w:rsidR="00BC37F8" w14:paraId="3EAE2DE0" w14:textId="77777777" w:rsidTr="00BC37F8">
        <w:tc>
          <w:tcPr>
            <w:tcW w:w="1258" w:type="dxa"/>
          </w:tcPr>
          <w:p w14:paraId="71951C0F" w14:textId="77777777" w:rsidR="00BC37F8" w:rsidRDefault="00BC37F8" w:rsidP="000837CA">
            <w:pPr>
              <w:pStyle w:val="ListParagraph"/>
              <w:ind w:left="0"/>
              <w:jc w:val="center"/>
            </w:pPr>
            <w:r>
              <w:t>6</w:t>
            </w:r>
          </w:p>
        </w:tc>
        <w:tc>
          <w:tcPr>
            <w:tcW w:w="1362" w:type="dxa"/>
          </w:tcPr>
          <w:p w14:paraId="0062649D" w14:textId="77777777" w:rsidR="00BC37F8" w:rsidRDefault="00BC37F8" w:rsidP="000837CA">
            <w:pPr>
              <w:pStyle w:val="ListParagraph"/>
              <w:ind w:left="0"/>
              <w:jc w:val="center"/>
            </w:pPr>
            <w:r>
              <w:t>phoneTxt</w:t>
            </w:r>
          </w:p>
          <w:p w14:paraId="59BA8392" w14:textId="77777777" w:rsidR="00BC37F8" w:rsidRDefault="00BC37F8" w:rsidP="000837CA">
            <w:pPr>
              <w:pStyle w:val="ListParagraph"/>
              <w:ind w:left="0"/>
              <w:jc w:val="center"/>
            </w:pPr>
            <w:r>
              <w:t>(</w:t>
            </w:r>
            <w:r w:rsidRPr="006D5469">
              <w:rPr>
                <w:i/>
              </w:rPr>
              <w:t>hai trường còn lại để rỗng</w:t>
            </w:r>
            <w:r>
              <w:t>)</w:t>
            </w:r>
          </w:p>
        </w:tc>
        <w:tc>
          <w:tcPr>
            <w:tcW w:w="1389" w:type="dxa"/>
          </w:tcPr>
          <w:p w14:paraId="63565C25" w14:textId="77777777" w:rsidR="00BC37F8" w:rsidRDefault="00BC37F8" w:rsidP="000837CA">
            <w:pPr>
              <w:pStyle w:val="ListParagraph"/>
              <w:ind w:left="0"/>
              <w:jc w:val="center"/>
            </w:pPr>
            <w:r>
              <w:t>0321#</w:t>
            </w:r>
          </w:p>
        </w:tc>
        <w:tc>
          <w:tcPr>
            <w:tcW w:w="1298" w:type="dxa"/>
          </w:tcPr>
          <w:p w14:paraId="0319D315" w14:textId="77777777" w:rsidR="00BC37F8" w:rsidRPr="00E516A2" w:rsidRDefault="00BC37F8" w:rsidP="000837CA">
            <w:pPr>
              <w:pStyle w:val="ListParagraph"/>
              <w:ind w:left="0"/>
              <w:jc w:val="center"/>
            </w:pPr>
            <w:r>
              <w:rPr>
                <w:b/>
              </w:rPr>
              <w:t xml:space="preserve">Số điện thoại </w:t>
            </w:r>
            <w:r>
              <w:t xml:space="preserve">đều là các chữ số </w:t>
            </w:r>
          </w:p>
        </w:tc>
        <w:tc>
          <w:tcPr>
            <w:tcW w:w="1332" w:type="dxa"/>
          </w:tcPr>
          <w:p w14:paraId="10C385BA" w14:textId="77777777" w:rsidR="00BC37F8" w:rsidRDefault="00BC37F8" w:rsidP="000837CA">
            <w:pPr>
              <w:pStyle w:val="ListParagraph"/>
              <w:ind w:left="0"/>
              <w:jc w:val="center"/>
            </w:pPr>
            <w:r>
              <w:rPr>
                <w:b/>
              </w:rPr>
              <w:t xml:space="preserve">Số điện thoại </w:t>
            </w:r>
            <w:r>
              <w:t>đều là các chữ số</w:t>
            </w:r>
          </w:p>
        </w:tc>
        <w:tc>
          <w:tcPr>
            <w:tcW w:w="1291" w:type="dxa"/>
          </w:tcPr>
          <w:p w14:paraId="37EDF3C9" w14:textId="77777777" w:rsidR="00BC37F8" w:rsidRDefault="00BC37F8" w:rsidP="000837CA">
            <w:pPr>
              <w:pStyle w:val="ListParagraph"/>
              <w:ind w:left="0"/>
              <w:jc w:val="center"/>
            </w:pPr>
            <w:r>
              <w:t>ĐÚNG</w:t>
            </w:r>
          </w:p>
        </w:tc>
      </w:tr>
      <w:tr w:rsidR="00BC37F8" w14:paraId="5FE71E4E" w14:textId="77777777" w:rsidTr="00BC37F8">
        <w:tc>
          <w:tcPr>
            <w:tcW w:w="1258" w:type="dxa"/>
          </w:tcPr>
          <w:p w14:paraId="3B22CBA2" w14:textId="77777777" w:rsidR="00BC37F8" w:rsidRDefault="00BC37F8" w:rsidP="000837CA">
            <w:pPr>
              <w:pStyle w:val="ListParagraph"/>
              <w:ind w:left="0"/>
              <w:jc w:val="center"/>
            </w:pPr>
            <w:r>
              <w:t>7</w:t>
            </w:r>
          </w:p>
        </w:tc>
        <w:tc>
          <w:tcPr>
            <w:tcW w:w="1362" w:type="dxa"/>
          </w:tcPr>
          <w:p w14:paraId="40EAD6D9" w14:textId="77777777" w:rsidR="00BC37F8" w:rsidRDefault="00BC37F8" w:rsidP="000837CA">
            <w:pPr>
              <w:pStyle w:val="ListParagraph"/>
              <w:ind w:left="0"/>
              <w:jc w:val="center"/>
            </w:pPr>
            <w:r>
              <w:t>phoneTxt</w:t>
            </w:r>
          </w:p>
          <w:p w14:paraId="0C412A3D" w14:textId="77777777" w:rsidR="00BC37F8" w:rsidRDefault="00BC37F8" w:rsidP="000837CA">
            <w:pPr>
              <w:pStyle w:val="ListParagraph"/>
              <w:ind w:left="0"/>
              <w:jc w:val="center"/>
            </w:pPr>
            <w:r>
              <w:t>(</w:t>
            </w:r>
            <w:r w:rsidRPr="006D5469">
              <w:rPr>
                <w:i/>
              </w:rPr>
              <w:t>hai trường còn lại để rỗng</w:t>
            </w:r>
            <w:r>
              <w:t>)</w:t>
            </w:r>
          </w:p>
        </w:tc>
        <w:tc>
          <w:tcPr>
            <w:tcW w:w="1389" w:type="dxa"/>
          </w:tcPr>
          <w:p w14:paraId="3AFE0CC0" w14:textId="77777777" w:rsidR="00BC37F8" w:rsidRDefault="00BC37F8" w:rsidP="000837CA">
            <w:pPr>
              <w:pStyle w:val="ListParagraph"/>
              <w:ind w:left="0"/>
              <w:jc w:val="center"/>
            </w:pPr>
            <w:r>
              <w:t>032145</w:t>
            </w:r>
          </w:p>
        </w:tc>
        <w:tc>
          <w:tcPr>
            <w:tcW w:w="1298" w:type="dxa"/>
          </w:tcPr>
          <w:p w14:paraId="3F3BEA22" w14:textId="77777777" w:rsidR="00BC37F8" w:rsidRPr="00957B5F" w:rsidRDefault="00BC37F8" w:rsidP="000837CA">
            <w:pPr>
              <w:pStyle w:val="ListParagraph"/>
              <w:ind w:left="0"/>
              <w:jc w:val="center"/>
            </w:pPr>
            <w:r>
              <w:rPr>
                <w:b/>
              </w:rPr>
              <w:t xml:space="preserve">Số điện thoại </w:t>
            </w:r>
            <w:r>
              <w:t>thỏa 10 chữ số và bắt đầu với sô 0</w:t>
            </w:r>
          </w:p>
        </w:tc>
        <w:tc>
          <w:tcPr>
            <w:tcW w:w="1332" w:type="dxa"/>
          </w:tcPr>
          <w:p w14:paraId="7891DFA8" w14:textId="77777777" w:rsidR="00BC37F8" w:rsidRDefault="00BC37F8" w:rsidP="000837CA">
            <w:pPr>
              <w:pStyle w:val="ListParagraph"/>
              <w:ind w:left="0"/>
              <w:jc w:val="center"/>
            </w:pPr>
            <w:r>
              <w:rPr>
                <w:b/>
              </w:rPr>
              <w:t xml:space="preserve">Số điện thoại </w:t>
            </w:r>
            <w:r>
              <w:t>thỏa 10 chữ số và bắt đầu với sô 0</w:t>
            </w:r>
          </w:p>
        </w:tc>
        <w:tc>
          <w:tcPr>
            <w:tcW w:w="1291" w:type="dxa"/>
          </w:tcPr>
          <w:p w14:paraId="0F3E30E9" w14:textId="77777777" w:rsidR="00BC37F8" w:rsidRDefault="00BC37F8" w:rsidP="000837CA">
            <w:pPr>
              <w:pStyle w:val="ListParagraph"/>
              <w:ind w:left="0"/>
              <w:jc w:val="center"/>
            </w:pPr>
            <w:r>
              <w:t>ĐÚNG</w:t>
            </w:r>
          </w:p>
        </w:tc>
      </w:tr>
      <w:tr w:rsidR="00BC37F8" w14:paraId="0D5C2881" w14:textId="77777777" w:rsidTr="00BC37F8">
        <w:tc>
          <w:tcPr>
            <w:tcW w:w="1258" w:type="dxa"/>
          </w:tcPr>
          <w:p w14:paraId="40827100" w14:textId="77777777" w:rsidR="00BC37F8" w:rsidRDefault="00BC37F8" w:rsidP="000837CA">
            <w:pPr>
              <w:pStyle w:val="ListParagraph"/>
              <w:ind w:left="0"/>
              <w:jc w:val="center"/>
            </w:pPr>
            <w:r>
              <w:lastRenderedPageBreak/>
              <w:t>8</w:t>
            </w:r>
          </w:p>
        </w:tc>
        <w:tc>
          <w:tcPr>
            <w:tcW w:w="1362" w:type="dxa"/>
          </w:tcPr>
          <w:p w14:paraId="6735DE98" w14:textId="77777777" w:rsidR="00BC37F8" w:rsidRDefault="00BC37F8" w:rsidP="000837CA">
            <w:pPr>
              <w:pStyle w:val="ListParagraph"/>
              <w:ind w:left="0"/>
              <w:jc w:val="center"/>
            </w:pPr>
            <w:r>
              <w:t>PatientID, nameTxt, phoneTxt</w:t>
            </w:r>
          </w:p>
        </w:tc>
        <w:tc>
          <w:tcPr>
            <w:tcW w:w="1389" w:type="dxa"/>
          </w:tcPr>
          <w:p w14:paraId="18A96602" w14:textId="77777777" w:rsidR="00BC37F8" w:rsidRDefault="00BC37F8" w:rsidP="000837CA">
            <w:pPr>
              <w:pStyle w:val="ListParagraph"/>
              <w:ind w:left="0"/>
              <w:jc w:val="center"/>
            </w:pPr>
            <w:r>
              <w:t>10,</w:t>
            </w:r>
          </w:p>
          <w:p w14:paraId="35BB06B6" w14:textId="77777777" w:rsidR="00BC37F8" w:rsidRDefault="00BC37F8" w:rsidP="000837CA">
            <w:pPr>
              <w:pStyle w:val="ListParagraph"/>
              <w:ind w:left="0"/>
              <w:jc w:val="center"/>
            </w:pPr>
            <w:r>
              <w:t>Duy,</w:t>
            </w:r>
          </w:p>
          <w:p w14:paraId="62FD3F7E" w14:textId="77777777" w:rsidR="00BC37F8" w:rsidRDefault="00BC37F8" w:rsidP="000837CA">
            <w:pPr>
              <w:pStyle w:val="ListParagraph"/>
              <w:ind w:left="0"/>
              <w:jc w:val="center"/>
            </w:pPr>
            <w:r>
              <w:t>0335121224</w:t>
            </w:r>
          </w:p>
        </w:tc>
        <w:tc>
          <w:tcPr>
            <w:tcW w:w="1298" w:type="dxa"/>
          </w:tcPr>
          <w:p w14:paraId="2879BAA3" w14:textId="77777777" w:rsidR="00BC37F8" w:rsidRPr="00442B28" w:rsidRDefault="00BC37F8" w:rsidP="000837CA">
            <w:pPr>
              <w:pStyle w:val="ListParagraph"/>
              <w:ind w:left="0"/>
              <w:jc w:val="center"/>
            </w:pPr>
            <w:r w:rsidRPr="00442B28">
              <w:t>Dữ liệu đúng tất cả với thông tin</w:t>
            </w:r>
          </w:p>
        </w:tc>
        <w:tc>
          <w:tcPr>
            <w:tcW w:w="1332" w:type="dxa"/>
          </w:tcPr>
          <w:p w14:paraId="60F9CE56" w14:textId="77777777" w:rsidR="00BC37F8" w:rsidRDefault="00BC37F8" w:rsidP="000837CA">
            <w:pPr>
              <w:pStyle w:val="ListParagraph"/>
              <w:ind w:left="0"/>
              <w:jc w:val="center"/>
            </w:pPr>
            <w:r w:rsidRPr="00442B28">
              <w:t>Dữ liệu đúng tất cả với thông tin</w:t>
            </w:r>
          </w:p>
        </w:tc>
        <w:tc>
          <w:tcPr>
            <w:tcW w:w="1291" w:type="dxa"/>
          </w:tcPr>
          <w:p w14:paraId="6A6DB240" w14:textId="77777777" w:rsidR="00BC37F8" w:rsidRDefault="00BC37F8" w:rsidP="000837CA">
            <w:pPr>
              <w:pStyle w:val="ListParagraph"/>
              <w:ind w:left="0"/>
              <w:jc w:val="center"/>
            </w:pPr>
            <w:r>
              <w:t>ĐÚNG</w:t>
            </w:r>
          </w:p>
        </w:tc>
      </w:tr>
      <w:tr w:rsidR="00BC37F8" w14:paraId="111A3002" w14:textId="77777777" w:rsidTr="00BC37F8">
        <w:tc>
          <w:tcPr>
            <w:tcW w:w="1258" w:type="dxa"/>
          </w:tcPr>
          <w:p w14:paraId="238A9BE1" w14:textId="77777777" w:rsidR="00BC37F8" w:rsidRDefault="00BC37F8" w:rsidP="000837CA">
            <w:pPr>
              <w:pStyle w:val="ListParagraph"/>
              <w:ind w:left="0"/>
              <w:jc w:val="center"/>
            </w:pPr>
            <w:r>
              <w:t>9</w:t>
            </w:r>
          </w:p>
        </w:tc>
        <w:tc>
          <w:tcPr>
            <w:tcW w:w="1362" w:type="dxa"/>
          </w:tcPr>
          <w:p w14:paraId="178AD75D" w14:textId="77777777" w:rsidR="00BC37F8" w:rsidRDefault="00BC37F8" w:rsidP="000837CA">
            <w:pPr>
              <w:pStyle w:val="ListParagraph"/>
              <w:ind w:left="0"/>
              <w:jc w:val="center"/>
            </w:pPr>
            <w:r>
              <w:t>phoneTxt</w:t>
            </w:r>
          </w:p>
        </w:tc>
        <w:tc>
          <w:tcPr>
            <w:tcW w:w="1389" w:type="dxa"/>
          </w:tcPr>
          <w:p w14:paraId="4474CF58" w14:textId="77777777" w:rsidR="00BC37F8" w:rsidRDefault="00BC37F8" w:rsidP="000837CA">
            <w:pPr>
              <w:pStyle w:val="ListParagraph"/>
              <w:ind w:left="0"/>
              <w:jc w:val="center"/>
            </w:pPr>
            <w:r>
              <w:t>12,</w:t>
            </w:r>
          </w:p>
          <w:p w14:paraId="50434486" w14:textId="77777777" w:rsidR="00BC37F8" w:rsidRDefault="00BC37F8" w:rsidP="000837CA">
            <w:pPr>
              <w:pStyle w:val="ListParagraph"/>
              <w:ind w:left="0"/>
              <w:jc w:val="center"/>
            </w:pPr>
            <w:r>
              <w:t>Duy,</w:t>
            </w:r>
          </w:p>
          <w:p w14:paraId="3FA8B58D" w14:textId="77777777" w:rsidR="00BC37F8" w:rsidRDefault="00BC37F8" w:rsidP="000837CA">
            <w:pPr>
              <w:pStyle w:val="ListParagraph"/>
              <w:ind w:left="0"/>
              <w:jc w:val="center"/>
            </w:pPr>
            <w:r>
              <w:t>0335121224</w:t>
            </w:r>
          </w:p>
        </w:tc>
        <w:tc>
          <w:tcPr>
            <w:tcW w:w="1298" w:type="dxa"/>
          </w:tcPr>
          <w:p w14:paraId="4649B924" w14:textId="77777777" w:rsidR="00BC37F8" w:rsidRPr="00472971" w:rsidRDefault="00BC37F8" w:rsidP="000837CA">
            <w:pPr>
              <w:pStyle w:val="ListParagraph"/>
              <w:ind w:left="0"/>
              <w:jc w:val="center"/>
            </w:pPr>
            <w:r w:rsidRPr="00472971">
              <w:t>Rỗng</w:t>
            </w:r>
          </w:p>
        </w:tc>
        <w:tc>
          <w:tcPr>
            <w:tcW w:w="1332" w:type="dxa"/>
          </w:tcPr>
          <w:p w14:paraId="15506888" w14:textId="77777777" w:rsidR="00BC37F8" w:rsidRDefault="00BC37F8" w:rsidP="000837CA">
            <w:pPr>
              <w:pStyle w:val="ListParagraph"/>
              <w:ind w:left="0"/>
              <w:jc w:val="center"/>
              <w:rPr>
                <w:b/>
              </w:rPr>
            </w:pPr>
            <w:r w:rsidRPr="00472971">
              <w:t>Rỗng</w:t>
            </w:r>
          </w:p>
        </w:tc>
        <w:tc>
          <w:tcPr>
            <w:tcW w:w="1291" w:type="dxa"/>
          </w:tcPr>
          <w:p w14:paraId="48C6E3B3" w14:textId="77777777" w:rsidR="00BC37F8" w:rsidRDefault="00BC37F8" w:rsidP="000837CA">
            <w:pPr>
              <w:pStyle w:val="ListParagraph"/>
              <w:ind w:left="0"/>
              <w:jc w:val="center"/>
            </w:pPr>
            <w:r>
              <w:t>ĐÚNG</w:t>
            </w:r>
          </w:p>
        </w:tc>
      </w:tr>
    </w:tbl>
    <w:p w14:paraId="34B0785F" w14:textId="77777777" w:rsidR="00BC37F8" w:rsidRDefault="00BC37F8" w:rsidP="00BC37F8">
      <w:pPr>
        <w:pStyle w:val="ListParagraph"/>
        <w:ind w:left="360"/>
      </w:pPr>
    </w:p>
    <w:p w14:paraId="5E8955BA" w14:textId="39B15371" w:rsidR="00BC37F8" w:rsidRDefault="00BC37F8" w:rsidP="00BC37F8">
      <w:pPr>
        <w:pStyle w:val="ListParagraph"/>
        <w:numPr>
          <w:ilvl w:val="0"/>
          <w:numId w:val="39"/>
        </w:numPr>
        <w:spacing w:after="160" w:line="259" w:lineRule="auto"/>
        <w:ind w:left="360"/>
      </w:pPr>
      <w:bookmarkStart w:id="23" w:name="_GoBack"/>
      <w:bookmarkEnd w:id="23"/>
      <w:r>
        <w:t>Tiền khám bệnh</w:t>
      </w:r>
    </w:p>
    <w:tbl>
      <w:tblPr>
        <w:tblStyle w:val="TableGrid"/>
        <w:tblW w:w="0" w:type="auto"/>
        <w:tblInd w:w="360" w:type="dxa"/>
        <w:tblLook w:val="04A0" w:firstRow="1" w:lastRow="0" w:firstColumn="1" w:lastColumn="0" w:noHBand="0" w:noVBand="1"/>
      </w:tblPr>
      <w:tblGrid>
        <w:gridCol w:w="1280"/>
        <w:gridCol w:w="1347"/>
        <w:gridCol w:w="1346"/>
        <w:gridCol w:w="1308"/>
        <w:gridCol w:w="1342"/>
        <w:gridCol w:w="1307"/>
      </w:tblGrid>
      <w:tr w:rsidR="00BC37F8" w14:paraId="24E40A26" w14:textId="77777777" w:rsidTr="00BC37F8">
        <w:tc>
          <w:tcPr>
            <w:tcW w:w="1280" w:type="dxa"/>
          </w:tcPr>
          <w:p w14:paraId="55AAAEA4" w14:textId="77777777" w:rsidR="00BC37F8" w:rsidRDefault="00BC37F8" w:rsidP="000837CA">
            <w:pPr>
              <w:pStyle w:val="ListParagraph"/>
              <w:ind w:left="0"/>
              <w:jc w:val="center"/>
            </w:pPr>
            <w:r>
              <w:t>STT</w:t>
            </w:r>
          </w:p>
        </w:tc>
        <w:tc>
          <w:tcPr>
            <w:tcW w:w="1347" w:type="dxa"/>
          </w:tcPr>
          <w:p w14:paraId="0FFA9CE7" w14:textId="77777777" w:rsidR="00BC37F8" w:rsidRDefault="00BC37F8" w:rsidP="000837CA">
            <w:pPr>
              <w:pStyle w:val="ListParagraph"/>
              <w:ind w:left="0"/>
              <w:jc w:val="center"/>
            </w:pPr>
            <w:r>
              <w:t>Dữ liệu đầu vào (biến)</w:t>
            </w:r>
          </w:p>
        </w:tc>
        <w:tc>
          <w:tcPr>
            <w:tcW w:w="1346" w:type="dxa"/>
          </w:tcPr>
          <w:p w14:paraId="1C61FCCC" w14:textId="77777777" w:rsidR="00BC37F8" w:rsidRDefault="00BC37F8" w:rsidP="000837CA">
            <w:pPr>
              <w:pStyle w:val="ListParagraph"/>
              <w:ind w:left="0"/>
              <w:jc w:val="center"/>
            </w:pPr>
            <w:r>
              <w:t>Dữ liệu đầu vào</w:t>
            </w:r>
          </w:p>
          <w:p w14:paraId="762BDE65" w14:textId="77777777" w:rsidR="00BC37F8" w:rsidRDefault="00BC37F8" w:rsidP="000837CA">
            <w:pPr>
              <w:pStyle w:val="ListParagraph"/>
              <w:ind w:left="0"/>
              <w:jc w:val="center"/>
            </w:pPr>
            <w:r>
              <w:t>(giá trị)</w:t>
            </w:r>
          </w:p>
        </w:tc>
        <w:tc>
          <w:tcPr>
            <w:tcW w:w="1308" w:type="dxa"/>
          </w:tcPr>
          <w:p w14:paraId="0BFFC30E" w14:textId="77777777" w:rsidR="00BC37F8" w:rsidRDefault="00BC37F8" w:rsidP="000837CA">
            <w:pPr>
              <w:pStyle w:val="ListParagraph"/>
              <w:ind w:left="0"/>
              <w:jc w:val="center"/>
            </w:pPr>
            <w:r>
              <w:t>Kết quả trả về</w:t>
            </w:r>
          </w:p>
        </w:tc>
        <w:tc>
          <w:tcPr>
            <w:tcW w:w="1342" w:type="dxa"/>
          </w:tcPr>
          <w:p w14:paraId="6DEA9506" w14:textId="77777777" w:rsidR="00BC37F8" w:rsidRDefault="00BC37F8" w:rsidP="000837CA">
            <w:pPr>
              <w:pStyle w:val="ListParagraph"/>
              <w:ind w:left="0"/>
              <w:jc w:val="center"/>
            </w:pPr>
            <w:r>
              <w:t>Dữ liệu mong muốn</w:t>
            </w:r>
          </w:p>
        </w:tc>
        <w:tc>
          <w:tcPr>
            <w:tcW w:w="1307" w:type="dxa"/>
          </w:tcPr>
          <w:p w14:paraId="5B63F612" w14:textId="77777777" w:rsidR="00BC37F8" w:rsidRDefault="00BC37F8" w:rsidP="000837CA">
            <w:pPr>
              <w:pStyle w:val="ListParagraph"/>
              <w:ind w:left="0"/>
              <w:jc w:val="center"/>
            </w:pPr>
            <w:r>
              <w:t>Kết quả</w:t>
            </w:r>
          </w:p>
        </w:tc>
      </w:tr>
      <w:tr w:rsidR="00BC37F8" w14:paraId="416CC939" w14:textId="77777777" w:rsidTr="00BC37F8">
        <w:tc>
          <w:tcPr>
            <w:tcW w:w="1280" w:type="dxa"/>
          </w:tcPr>
          <w:p w14:paraId="5B662613" w14:textId="77777777" w:rsidR="00BC37F8" w:rsidRPr="00D508BD" w:rsidRDefault="00BC37F8" w:rsidP="000837CA">
            <w:pPr>
              <w:pStyle w:val="ListParagraph"/>
              <w:ind w:left="0"/>
              <w:jc w:val="center"/>
              <w:rPr>
                <w:lang w:val="vi-VN"/>
              </w:rPr>
            </w:pPr>
            <w:r>
              <w:rPr>
                <w:lang w:val="vi-VN"/>
              </w:rPr>
              <w:t>1</w:t>
            </w:r>
          </w:p>
        </w:tc>
        <w:tc>
          <w:tcPr>
            <w:tcW w:w="1347" w:type="dxa"/>
          </w:tcPr>
          <w:p w14:paraId="78CF91AC" w14:textId="77777777" w:rsidR="00BC37F8" w:rsidRDefault="00BC37F8" w:rsidP="000837CA">
            <w:pPr>
              <w:pStyle w:val="ListParagraph"/>
              <w:ind w:left="0"/>
              <w:jc w:val="center"/>
            </w:pPr>
            <w:r>
              <w:t>costTxt</w:t>
            </w:r>
          </w:p>
        </w:tc>
        <w:tc>
          <w:tcPr>
            <w:tcW w:w="1346" w:type="dxa"/>
          </w:tcPr>
          <w:p w14:paraId="4E146D78" w14:textId="77777777" w:rsidR="00BC37F8" w:rsidRDefault="00BC37F8" w:rsidP="000837CA">
            <w:pPr>
              <w:pStyle w:val="ListParagraph"/>
              <w:ind w:left="0"/>
              <w:jc w:val="center"/>
            </w:pPr>
            <w:r>
              <w:t>&lt;rỗng&gt;</w:t>
            </w:r>
          </w:p>
        </w:tc>
        <w:tc>
          <w:tcPr>
            <w:tcW w:w="1308" w:type="dxa"/>
          </w:tcPr>
          <w:p w14:paraId="00B86359" w14:textId="77777777" w:rsidR="00BC37F8" w:rsidRDefault="00BC37F8" w:rsidP="000837CA">
            <w:pPr>
              <w:pStyle w:val="ListParagraph"/>
              <w:ind w:left="0"/>
              <w:jc w:val="center"/>
            </w:pPr>
            <w:r>
              <w:t xml:space="preserve">không được để trống cả </w:t>
            </w:r>
            <w:r w:rsidRPr="00922A1C">
              <w:rPr>
                <w:b/>
              </w:rPr>
              <w:t>giá tiền khám</w:t>
            </w:r>
            <w:r>
              <w:t xml:space="preserve"> </w:t>
            </w:r>
          </w:p>
        </w:tc>
        <w:tc>
          <w:tcPr>
            <w:tcW w:w="1342" w:type="dxa"/>
          </w:tcPr>
          <w:p w14:paraId="3CC7FD23" w14:textId="77777777" w:rsidR="00BC37F8" w:rsidRDefault="00BC37F8" w:rsidP="000837CA">
            <w:pPr>
              <w:pStyle w:val="ListParagraph"/>
              <w:ind w:left="0"/>
              <w:jc w:val="center"/>
            </w:pPr>
            <w:r>
              <w:t xml:space="preserve">không được để trống cả </w:t>
            </w:r>
            <w:r w:rsidRPr="00922A1C">
              <w:rPr>
                <w:b/>
              </w:rPr>
              <w:t>giá tiền khám</w:t>
            </w:r>
          </w:p>
        </w:tc>
        <w:tc>
          <w:tcPr>
            <w:tcW w:w="1307" w:type="dxa"/>
          </w:tcPr>
          <w:p w14:paraId="5F46FD35" w14:textId="77777777" w:rsidR="00BC37F8" w:rsidRDefault="00BC37F8" w:rsidP="000837CA">
            <w:pPr>
              <w:pStyle w:val="ListParagraph"/>
              <w:ind w:left="0"/>
              <w:jc w:val="center"/>
            </w:pPr>
            <w:r>
              <w:t>ĐÚNG</w:t>
            </w:r>
          </w:p>
        </w:tc>
      </w:tr>
      <w:tr w:rsidR="00BC37F8" w14:paraId="56B2D7B0" w14:textId="77777777" w:rsidTr="00BC37F8">
        <w:tc>
          <w:tcPr>
            <w:tcW w:w="1280" w:type="dxa"/>
          </w:tcPr>
          <w:p w14:paraId="057069ED" w14:textId="77777777" w:rsidR="00BC37F8" w:rsidRDefault="00BC37F8" w:rsidP="000837CA">
            <w:pPr>
              <w:pStyle w:val="ListParagraph"/>
              <w:ind w:left="0"/>
              <w:jc w:val="center"/>
            </w:pPr>
            <w:r>
              <w:t>2</w:t>
            </w:r>
          </w:p>
        </w:tc>
        <w:tc>
          <w:tcPr>
            <w:tcW w:w="1347" w:type="dxa"/>
          </w:tcPr>
          <w:p w14:paraId="449C50E2" w14:textId="77777777" w:rsidR="00BC37F8" w:rsidRDefault="00BC37F8" w:rsidP="000837CA">
            <w:pPr>
              <w:pStyle w:val="ListParagraph"/>
              <w:ind w:left="0"/>
              <w:jc w:val="center"/>
            </w:pPr>
            <w:r>
              <w:t>costTxt</w:t>
            </w:r>
          </w:p>
        </w:tc>
        <w:tc>
          <w:tcPr>
            <w:tcW w:w="1346" w:type="dxa"/>
          </w:tcPr>
          <w:p w14:paraId="3BD7D940" w14:textId="77777777" w:rsidR="00BC37F8" w:rsidRDefault="00BC37F8" w:rsidP="000837CA">
            <w:pPr>
              <w:pStyle w:val="ListParagraph"/>
              <w:ind w:left="0"/>
              <w:jc w:val="center"/>
            </w:pPr>
            <w:r>
              <w:t>2a</w:t>
            </w:r>
          </w:p>
        </w:tc>
        <w:tc>
          <w:tcPr>
            <w:tcW w:w="1308" w:type="dxa"/>
          </w:tcPr>
          <w:p w14:paraId="62B63C59" w14:textId="77777777" w:rsidR="00BC37F8" w:rsidRDefault="00BC37F8" w:rsidP="000837CA">
            <w:pPr>
              <w:pStyle w:val="ListParagraph"/>
              <w:ind w:left="0"/>
              <w:jc w:val="center"/>
            </w:pPr>
            <w:r>
              <w:rPr>
                <w:b/>
              </w:rPr>
              <w:t>GIÁ TIỀN</w:t>
            </w:r>
            <w:r>
              <w:t xml:space="preserve"> là các chữ số</w:t>
            </w:r>
          </w:p>
        </w:tc>
        <w:tc>
          <w:tcPr>
            <w:tcW w:w="1342" w:type="dxa"/>
          </w:tcPr>
          <w:p w14:paraId="043602D8" w14:textId="77777777" w:rsidR="00BC37F8" w:rsidRDefault="00BC37F8" w:rsidP="000837CA">
            <w:pPr>
              <w:pStyle w:val="ListParagraph"/>
              <w:ind w:left="0"/>
              <w:jc w:val="center"/>
            </w:pPr>
            <w:r>
              <w:rPr>
                <w:b/>
              </w:rPr>
              <w:t>GIÁ TIỀN</w:t>
            </w:r>
            <w:r>
              <w:t xml:space="preserve"> là các chữ số</w:t>
            </w:r>
          </w:p>
        </w:tc>
        <w:tc>
          <w:tcPr>
            <w:tcW w:w="1307" w:type="dxa"/>
          </w:tcPr>
          <w:p w14:paraId="2717CA26" w14:textId="77777777" w:rsidR="00BC37F8" w:rsidRDefault="00BC37F8" w:rsidP="000837CA">
            <w:pPr>
              <w:pStyle w:val="ListParagraph"/>
              <w:ind w:left="0"/>
              <w:jc w:val="center"/>
            </w:pPr>
            <w:r>
              <w:t>ĐÚNG</w:t>
            </w:r>
          </w:p>
        </w:tc>
      </w:tr>
      <w:tr w:rsidR="00BC37F8" w14:paraId="0482AC7A" w14:textId="77777777" w:rsidTr="00BC37F8">
        <w:tc>
          <w:tcPr>
            <w:tcW w:w="1280" w:type="dxa"/>
          </w:tcPr>
          <w:p w14:paraId="26096A82" w14:textId="77777777" w:rsidR="00BC37F8" w:rsidRDefault="00BC37F8" w:rsidP="000837CA">
            <w:pPr>
              <w:pStyle w:val="ListParagraph"/>
              <w:ind w:left="0"/>
              <w:jc w:val="center"/>
            </w:pPr>
            <w:r>
              <w:t>3</w:t>
            </w:r>
          </w:p>
        </w:tc>
        <w:tc>
          <w:tcPr>
            <w:tcW w:w="1347" w:type="dxa"/>
          </w:tcPr>
          <w:p w14:paraId="5247C276" w14:textId="77777777" w:rsidR="00BC37F8" w:rsidRDefault="00BC37F8" w:rsidP="000837CA">
            <w:pPr>
              <w:pStyle w:val="ListParagraph"/>
              <w:ind w:left="0"/>
              <w:jc w:val="center"/>
            </w:pPr>
            <w:r>
              <w:t>costTxt</w:t>
            </w:r>
          </w:p>
        </w:tc>
        <w:tc>
          <w:tcPr>
            <w:tcW w:w="1346" w:type="dxa"/>
          </w:tcPr>
          <w:p w14:paraId="25FBFC6A" w14:textId="77777777" w:rsidR="00BC37F8" w:rsidRDefault="00BC37F8" w:rsidP="000837CA">
            <w:pPr>
              <w:pStyle w:val="ListParagraph"/>
              <w:ind w:left="0"/>
              <w:jc w:val="center"/>
            </w:pPr>
            <w:r>
              <w:t>30000</w:t>
            </w:r>
          </w:p>
        </w:tc>
        <w:tc>
          <w:tcPr>
            <w:tcW w:w="1308" w:type="dxa"/>
          </w:tcPr>
          <w:p w14:paraId="4F0F364A" w14:textId="77777777" w:rsidR="00BC37F8" w:rsidRPr="00306F46" w:rsidRDefault="00BC37F8" w:rsidP="000837CA">
            <w:pPr>
              <w:pStyle w:val="ListParagraph"/>
              <w:ind w:left="0"/>
              <w:jc w:val="center"/>
            </w:pPr>
            <w:r>
              <w:t xml:space="preserve">Lưu vào cơ sở dữ liệu cho </w:t>
            </w:r>
            <w:r>
              <w:rPr>
                <w:b/>
              </w:rPr>
              <w:t>Gía tiền mặc định</w:t>
            </w:r>
            <w:r>
              <w:t xml:space="preserve"> cho những lần khám bệnh tiếp đến</w:t>
            </w:r>
          </w:p>
        </w:tc>
        <w:tc>
          <w:tcPr>
            <w:tcW w:w="1342" w:type="dxa"/>
          </w:tcPr>
          <w:p w14:paraId="15A28F2D" w14:textId="77777777" w:rsidR="00BC37F8" w:rsidRDefault="00BC37F8" w:rsidP="000837CA">
            <w:pPr>
              <w:pStyle w:val="ListParagraph"/>
              <w:ind w:left="0"/>
              <w:jc w:val="center"/>
            </w:pPr>
            <w:r>
              <w:t xml:space="preserve">Lưu vào cơ sở dữ liệu cho </w:t>
            </w:r>
            <w:r>
              <w:rPr>
                <w:b/>
              </w:rPr>
              <w:t>Gía tiền mặc định</w:t>
            </w:r>
            <w:r>
              <w:t xml:space="preserve"> cho những lần khám bệnh tiếp đến</w:t>
            </w:r>
          </w:p>
        </w:tc>
        <w:tc>
          <w:tcPr>
            <w:tcW w:w="1307" w:type="dxa"/>
          </w:tcPr>
          <w:p w14:paraId="185B601B" w14:textId="77777777" w:rsidR="00BC37F8" w:rsidRDefault="00BC37F8" w:rsidP="000837CA">
            <w:pPr>
              <w:pStyle w:val="ListParagraph"/>
              <w:ind w:left="0"/>
              <w:jc w:val="center"/>
            </w:pPr>
            <w:r>
              <w:t>ĐÚNG</w:t>
            </w:r>
          </w:p>
        </w:tc>
      </w:tr>
    </w:tbl>
    <w:p w14:paraId="241F6E6F" w14:textId="77777777" w:rsidR="00BC37F8" w:rsidRPr="003C6994" w:rsidRDefault="00BC37F8" w:rsidP="00BC37F8">
      <w:pPr>
        <w:ind w:left="720"/>
      </w:pPr>
    </w:p>
    <w:p w14:paraId="04FB0673" w14:textId="77777777" w:rsidR="00BC37F8" w:rsidRDefault="00BC37F8">
      <w:pPr>
        <w:rPr>
          <w:b/>
        </w:rPr>
      </w:pPr>
      <w:r>
        <w:rPr>
          <w:b/>
        </w:rPr>
        <w:br w:type="page"/>
      </w:r>
    </w:p>
    <w:p w14:paraId="64DC4EF2" w14:textId="3D717EA5" w:rsidR="00BC37F8" w:rsidRDefault="00BC37F8" w:rsidP="00BC37F8">
      <w:pPr>
        <w:pStyle w:val="Heading1"/>
      </w:pPr>
      <w:r>
        <w:lastRenderedPageBreak/>
        <w:t xml:space="preserve">CHƯƠNG 6: </w:t>
      </w:r>
      <w:r w:rsidR="000837CA">
        <w:t>TỔNG KẾT</w:t>
      </w:r>
    </w:p>
    <w:p w14:paraId="6BB0CE3F" w14:textId="7EB2046F" w:rsidR="000837CA" w:rsidRDefault="000837CA" w:rsidP="000837CA">
      <w:pPr>
        <w:pStyle w:val="Heading2"/>
        <w:spacing w:line="360" w:lineRule="auto"/>
        <w:rPr>
          <w:lang w:val="vi-VN"/>
        </w:rPr>
      </w:pPr>
      <w:r>
        <w:rPr>
          <w:lang w:val="vi-VN"/>
        </w:rPr>
        <w:t>6.1 Tổng kết công việc</w:t>
      </w:r>
    </w:p>
    <w:p w14:paraId="0E611568" w14:textId="717BDE00" w:rsidR="000837CA" w:rsidRDefault="000837CA" w:rsidP="000837CA">
      <w:pPr>
        <w:pStyle w:val="Heading3"/>
        <w:rPr>
          <w:lang w:val="vi-VN"/>
        </w:rPr>
      </w:pPr>
      <w:r>
        <w:rPr>
          <w:lang w:val="vi-VN"/>
        </w:rPr>
        <w:t>6.1.1 Tiến độ</w:t>
      </w:r>
    </w:p>
    <w:p w14:paraId="38008DC7" w14:textId="77777777" w:rsidR="000837CA" w:rsidRPr="000837CA" w:rsidRDefault="000837CA" w:rsidP="000837CA">
      <w:pPr>
        <w:rPr>
          <w:lang w:val="vi-VN"/>
        </w:rPr>
      </w:pPr>
    </w:p>
    <w:p w14:paraId="609B961E" w14:textId="3C81767A" w:rsidR="000837CA" w:rsidRDefault="000837CA" w:rsidP="000837CA">
      <w:pPr>
        <w:pStyle w:val="ListBullet"/>
        <w:spacing w:after="240" w:line="276" w:lineRule="auto"/>
        <w:ind w:left="357" w:hanging="357"/>
      </w:pPr>
      <w:r>
        <w:rPr>
          <w:lang w:val="vi-VN"/>
        </w:rPr>
        <w:t>04</w:t>
      </w:r>
      <w:r>
        <w:t>/</w:t>
      </w:r>
      <w:r>
        <w:rPr>
          <w:lang w:val="vi-VN"/>
        </w:rPr>
        <w:t>03</w:t>
      </w:r>
      <w:r>
        <w:t>/201</w:t>
      </w:r>
      <w:r>
        <w:rPr>
          <w:lang w:val="vi-VN"/>
        </w:rPr>
        <w:t xml:space="preserve">9  </w:t>
      </w:r>
      <w:r>
        <w:rPr>
          <w:rFonts w:ascii="Wingdings" w:hAnsi="Wingdings"/>
        </w:rPr>
        <w:sym w:font="Wingdings" w:char="F0E0"/>
      </w:r>
      <w:r>
        <w:rPr>
          <w:rFonts w:ascii="Wingdings" w:hAnsi="Wingdings"/>
          <w:lang w:val="vi-VN"/>
        </w:rPr>
        <w:t></w:t>
      </w:r>
      <w:r>
        <w:rPr>
          <w:lang w:val="vi-VN"/>
        </w:rPr>
        <w:t>10</w:t>
      </w:r>
      <w:r>
        <w:t>/0</w:t>
      </w:r>
      <w:r>
        <w:rPr>
          <w:lang w:val="vi-VN"/>
        </w:rPr>
        <w:t>3</w:t>
      </w:r>
      <w:r>
        <w:t>/201</w:t>
      </w:r>
      <w:r>
        <w:rPr>
          <w:lang w:val="vi-VN"/>
        </w:rPr>
        <w:t>9</w:t>
      </w:r>
      <w:r>
        <w:t xml:space="preserve">: thống nhất đề tài, tìm tài liệu tham khảo. </w:t>
      </w:r>
    </w:p>
    <w:p w14:paraId="4BDADAC8" w14:textId="77777777" w:rsidR="000837CA" w:rsidRDefault="000837CA" w:rsidP="000837CA">
      <w:pPr>
        <w:pStyle w:val="ListBullet"/>
        <w:spacing w:after="240" w:line="276" w:lineRule="auto"/>
        <w:ind w:left="357" w:hanging="357"/>
      </w:pPr>
      <w:r>
        <w:t xml:space="preserve">01/03/2014 </w:t>
      </w:r>
      <w:r>
        <w:rPr>
          <w:lang w:val="vi-VN"/>
        </w:rPr>
        <w:t xml:space="preserve"> </w:t>
      </w:r>
      <w:r>
        <w:rPr>
          <w:rFonts w:ascii="Wingdings" w:hAnsi="Wingdings"/>
        </w:rPr>
        <w:sym w:font="Wingdings" w:char="F0E0"/>
      </w:r>
      <w:r>
        <w:rPr>
          <w:rFonts w:ascii="Wingdings" w:hAnsi="Wingdings"/>
        </w:rPr>
        <w:t></w:t>
      </w:r>
      <w:r>
        <w:t>02/03/2014: Khảo sát thực tế tại phòng</w:t>
      </w:r>
      <w:r>
        <w:rPr>
          <w:lang w:val="vi-VN"/>
        </w:rPr>
        <w:t xml:space="preserve"> khám đa khoa Lạc Hồng.</w:t>
      </w:r>
    </w:p>
    <w:p w14:paraId="26081B5A" w14:textId="095E9E14" w:rsidR="000837CA" w:rsidRDefault="000837CA" w:rsidP="000837CA">
      <w:pPr>
        <w:pStyle w:val="ListBullet"/>
        <w:spacing w:after="240" w:line="276" w:lineRule="auto"/>
        <w:ind w:left="357" w:hanging="357"/>
      </w:pPr>
      <w:r>
        <w:rPr>
          <w:lang w:val="vi-VN"/>
        </w:rPr>
        <w:t>10</w:t>
      </w:r>
      <w:r>
        <w:t>/03/201</w:t>
      </w:r>
      <w:r>
        <w:rPr>
          <w:lang w:val="vi-VN"/>
        </w:rPr>
        <w:t>9</w:t>
      </w:r>
      <w:r>
        <w:t xml:space="preserve"> </w:t>
      </w:r>
      <w:r>
        <w:rPr>
          <w:lang w:val="vi-VN"/>
        </w:rPr>
        <w:t xml:space="preserve"> </w:t>
      </w:r>
      <w:r w:rsidRPr="00146674">
        <w:rPr>
          <w:rFonts w:ascii="Times" w:hAnsi="Times"/>
        </w:rPr>
        <w:sym w:font="Wingdings" w:char="F0E0"/>
      </w:r>
      <w:r>
        <w:rPr>
          <w:rFonts w:ascii="Times" w:hAnsi="Times"/>
          <w:lang w:val="vi-VN"/>
        </w:rPr>
        <w:t xml:space="preserve">    </w:t>
      </w:r>
      <w:r w:rsidRPr="000837CA">
        <w:rPr>
          <w:rFonts w:ascii="Calibri" w:hAnsi="Calibri" w:cs="Calibri"/>
          <w:lang w:val="vi-VN"/>
        </w:rPr>
        <w:t>22</w:t>
      </w:r>
      <w:r w:rsidRPr="000837CA">
        <w:rPr>
          <w:rFonts w:ascii="Calibri" w:hAnsi="Calibri" w:cs="Calibri"/>
        </w:rPr>
        <w:t>/</w:t>
      </w:r>
      <w:r>
        <w:rPr>
          <w:lang w:val="vi-VN"/>
        </w:rPr>
        <w:t>03</w:t>
      </w:r>
      <w:r>
        <w:t>/201</w:t>
      </w:r>
      <w:r>
        <w:rPr>
          <w:lang w:val="vi-VN"/>
        </w:rPr>
        <w:t>9</w:t>
      </w:r>
      <w:r>
        <w:t xml:space="preserve">: Từ tư liệu khảo sát, chọn lọc, thống nhất những nội </w:t>
      </w:r>
      <w:r w:rsidRPr="00007158">
        <w:t>dung cần thiết cho Đề tài “Quản lý nhân bệnh</w:t>
      </w:r>
      <w:r w:rsidRPr="00007158">
        <w:rPr>
          <w:lang w:val="vi-VN"/>
        </w:rPr>
        <w:t xml:space="preserve"> viện tư </w:t>
      </w:r>
      <w:r w:rsidRPr="00007158">
        <w:t xml:space="preserve">”. Đưa ra yêu cầu bài toán. </w:t>
      </w:r>
    </w:p>
    <w:p w14:paraId="200E065E" w14:textId="77777777" w:rsidR="000837CA" w:rsidRDefault="000837CA" w:rsidP="000837CA">
      <w:pPr>
        <w:pStyle w:val="ListBullet"/>
        <w:spacing w:after="240" w:line="276" w:lineRule="auto"/>
        <w:ind w:left="357" w:hanging="357"/>
      </w:pPr>
      <w:r>
        <w:rPr>
          <w:lang w:val="vi-VN"/>
        </w:rPr>
        <w:t>23</w:t>
      </w:r>
      <w:r>
        <w:t>/</w:t>
      </w:r>
      <w:r>
        <w:rPr>
          <w:lang w:val="vi-VN"/>
        </w:rPr>
        <w:t>03</w:t>
      </w:r>
      <w:r>
        <w:t>/201</w:t>
      </w:r>
      <w:r>
        <w:rPr>
          <w:lang w:val="vi-VN"/>
        </w:rPr>
        <w:t>9</w:t>
      </w:r>
      <w:r>
        <w:t xml:space="preserve"> </w:t>
      </w:r>
      <w:r>
        <w:rPr>
          <w:lang w:val="vi-VN"/>
        </w:rPr>
        <w:t xml:space="preserve"> </w:t>
      </w:r>
      <w:r>
        <w:rPr>
          <w:rFonts w:ascii="Wingdings" w:hAnsi="Wingdings"/>
        </w:rPr>
        <w:sym w:font="Wingdings" w:char="F0E0"/>
      </w:r>
      <w:r>
        <w:rPr>
          <w:rFonts w:ascii="Wingdings" w:hAnsi="Wingdings"/>
        </w:rPr>
        <w:t></w:t>
      </w:r>
      <w:r>
        <w:rPr>
          <w:lang w:val="vi-VN"/>
        </w:rPr>
        <w:t>30</w:t>
      </w:r>
      <w:r>
        <w:t>/0</w:t>
      </w:r>
      <w:r>
        <w:rPr>
          <w:lang w:val="vi-VN"/>
        </w:rPr>
        <w:t>3</w:t>
      </w:r>
      <w:r>
        <w:t>/20</w:t>
      </w:r>
      <w:r>
        <w:rPr>
          <w:lang w:val="vi-VN"/>
        </w:rPr>
        <w:t>19</w:t>
      </w:r>
      <w:r>
        <w:t xml:space="preserve">: Phân tích yêu cầu đề bài ( mỗi cá nhân làm riêng, </w:t>
      </w:r>
      <w:r w:rsidRPr="00007158">
        <w:t xml:space="preserve">sau đó thống nhất lại). </w:t>
      </w:r>
    </w:p>
    <w:p w14:paraId="5517003D" w14:textId="77777777" w:rsidR="000837CA" w:rsidRDefault="000837CA" w:rsidP="000837CA">
      <w:pPr>
        <w:pStyle w:val="ListBullet"/>
        <w:spacing w:after="240" w:line="276" w:lineRule="auto"/>
        <w:ind w:left="357" w:hanging="357"/>
      </w:pPr>
      <w:r>
        <w:rPr>
          <w:lang w:val="vi-VN"/>
        </w:rPr>
        <w:t>01</w:t>
      </w:r>
      <w:r>
        <w:t>/</w:t>
      </w:r>
      <w:r>
        <w:rPr>
          <w:lang w:val="vi-VN"/>
        </w:rPr>
        <w:t>04</w:t>
      </w:r>
      <w:r>
        <w:t>/201</w:t>
      </w:r>
      <w:r>
        <w:rPr>
          <w:lang w:val="vi-VN"/>
        </w:rPr>
        <w:t>9</w:t>
      </w:r>
      <w:r>
        <w:t xml:space="preserve"> </w:t>
      </w:r>
      <w:r>
        <w:rPr>
          <w:lang w:val="vi-VN"/>
        </w:rPr>
        <w:t xml:space="preserve"> </w:t>
      </w:r>
      <w:r w:rsidRPr="00E2471D">
        <w:rPr>
          <w:rFonts w:ascii="Times" w:hAnsi="Times"/>
        </w:rPr>
        <w:sym w:font="Wingdings" w:char="F0E0"/>
      </w:r>
      <w:r w:rsidRPr="00E2471D">
        <w:rPr>
          <w:rFonts w:ascii="Times" w:hAnsi="Times"/>
        </w:rPr>
        <w:t xml:space="preserve"> </w:t>
      </w:r>
      <w:r>
        <w:rPr>
          <w:rFonts w:ascii="Times" w:hAnsi="Times"/>
          <w:lang w:val="vi-VN"/>
        </w:rPr>
        <w:t xml:space="preserve"> </w:t>
      </w:r>
      <w:r w:rsidRPr="00E2471D">
        <w:rPr>
          <w:rFonts w:ascii="Times" w:hAnsi="Times"/>
          <w:lang w:val="vi-VN"/>
        </w:rPr>
        <w:t>0</w:t>
      </w:r>
      <w:r>
        <w:rPr>
          <w:lang w:val="vi-VN"/>
        </w:rPr>
        <w:t>5</w:t>
      </w:r>
      <w:r>
        <w:t>/04/ 201</w:t>
      </w:r>
      <w:r>
        <w:rPr>
          <w:lang w:val="vi-VN"/>
        </w:rPr>
        <w:t>9</w:t>
      </w:r>
      <w:r>
        <w:t xml:space="preserve">: vẽ mô hình ER và chỉnh sửa + thiết kế giao diện. </w:t>
      </w:r>
    </w:p>
    <w:p w14:paraId="6E7117EC" w14:textId="5D35F750" w:rsidR="000837CA" w:rsidRDefault="000837CA" w:rsidP="000837CA">
      <w:pPr>
        <w:pStyle w:val="ListBullet"/>
        <w:spacing w:after="240" w:line="276" w:lineRule="auto"/>
        <w:ind w:left="357" w:hanging="357"/>
      </w:pPr>
      <w:r>
        <w:rPr>
          <w:lang w:val="vi-VN"/>
        </w:rPr>
        <w:t>06</w:t>
      </w:r>
      <w:r>
        <w:t>/04/201</w:t>
      </w:r>
      <w:r>
        <w:rPr>
          <w:lang w:val="vi-VN"/>
        </w:rPr>
        <w:t xml:space="preserve">9  </w:t>
      </w:r>
      <w:r>
        <w:rPr>
          <w:rFonts w:ascii="Wingdings" w:hAnsi="Wingdings"/>
        </w:rPr>
        <w:sym w:font="Wingdings" w:char="F0E0"/>
      </w:r>
      <w:r>
        <w:rPr>
          <w:lang w:val="vi-VN"/>
        </w:rPr>
        <w:t xml:space="preserve"> 12</w:t>
      </w:r>
      <w:r>
        <w:t>/04/201</w:t>
      </w:r>
      <w:r>
        <w:rPr>
          <w:lang w:val="vi-VN"/>
        </w:rPr>
        <w:t>9</w:t>
      </w:r>
      <w:r>
        <w:t xml:space="preserve"> : vẽ mô hình DFD cho bài toán và chỉnh sửa, </w:t>
      </w:r>
      <w:r w:rsidRPr="0048390B">
        <w:t xml:space="preserve">thiết kế giao diện. </w:t>
      </w:r>
    </w:p>
    <w:p w14:paraId="5487A569" w14:textId="1CF5C044" w:rsidR="000837CA" w:rsidRPr="000837CA" w:rsidRDefault="000837CA" w:rsidP="000837CA">
      <w:pPr>
        <w:pStyle w:val="ListBullet"/>
        <w:spacing w:after="240" w:line="276" w:lineRule="auto"/>
        <w:ind w:left="357" w:hanging="357"/>
      </w:pPr>
      <w:r>
        <w:rPr>
          <w:lang w:val="vi-VN"/>
        </w:rPr>
        <w:t>20</w:t>
      </w:r>
      <w:r>
        <w:t>/4/201</w:t>
      </w:r>
      <w:r>
        <w:rPr>
          <w:lang w:val="vi-VN"/>
        </w:rPr>
        <w:t xml:space="preserve">9    </w:t>
      </w:r>
      <w:r>
        <w:rPr>
          <w:rFonts w:ascii="Wingdings" w:hAnsi="Wingdings"/>
        </w:rPr>
        <w:sym w:font="Wingdings" w:char="F0E0"/>
      </w:r>
      <w:r>
        <w:rPr>
          <w:lang w:val="vi-VN"/>
        </w:rPr>
        <w:t>30</w:t>
      </w:r>
      <w:r>
        <w:t>/5/201</w:t>
      </w:r>
      <w:r>
        <w:rPr>
          <w:lang w:val="vi-VN"/>
        </w:rPr>
        <w:t>9</w:t>
      </w:r>
      <w:r>
        <w:t>: đưa vào báo cáo</w:t>
      </w:r>
      <w:r>
        <w:rPr>
          <w:lang w:val="vi-VN"/>
        </w:rPr>
        <w:t xml:space="preserve"> và </w:t>
      </w:r>
      <w:r>
        <w:t xml:space="preserve">hoàn thành, chỉnh sửa phần dữ liệu, </w:t>
      </w:r>
      <w:r w:rsidRPr="0048390B">
        <w:t>thiết kế giao diện.</w:t>
      </w:r>
    </w:p>
    <w:p w14:paraId="6861218A" w14:textId="7AB7801E" w:rsidR="000837CA" w:rsidRPr="000837CA" w:rsidRDefault="000837CA" w:rsidP="000837CA">
      <w:pPr>
        <w:pStyle w:val="ListBullet"/>
        <w:spacing w:after="240" w:line="276" w:lineRule="auto"/>
        <w:ind w:left="357" w:hanging="357"/>
      </w:pPr>
      <w:r w:rsidRPr="000837CA">
        <w:rPr>
          <w:lang w:val="vi-VN"/>
        </w:rPr>
        <w:t>12</w:t>
      </w:r>
      <w:r w:rsidRPr="000837CA">
        <w:t>/</w:t>
      </w:r>
      <w:r w:rsidRPr="000837CA">
        <w:rPr>
          <w:lang w:val="vi-VN"/>
        </w:rPr>
        <w:t>6</w:t>
      </w:r>
      <w:r w:rsidRPr="000837CA">
        <w:t>/201</w:t>
      </w:r>
      <w:r w:rsidRPr="000837CA">
        <w:rPr>
          <w:lang w:val="vi-VN"/>
        </w:rPr>
        <w:t>9</w:t>
      </w:r>
      <w:r>
        <w:rPr>
          <w:lang w:val="vi-VN"/>
        </w:rPr>
        <w:t xml:space="preserve">.   </w:t>
      </w:r>
      <w:r>
        <w:rPr>
          <w:rFonts w:ascii="Wingdings" w:hAnsi="Wingdings"/>
        </w:rPr>
        <w:sym w:font="Wingdings" w:char="F0E0"/>
      </w:r>
      <w:r w:rsidRPr="000837CA">
        <w:rPr>
          <w:rFonts w:ascii="Wingdings" w:hAnsi="Wingdings"/>
          <w:lang w:val="vi-VN"/>
        </w:rPr>
        <w:t></w:t>
      </w:r>
      <w:r w:rsidRPr="000837CA">
        <w:rPr>
          <w:rFonts w:ascii="Times" w:hAnsi="Times"/>
          <w:lang w:val="vi-VN"/>
        </w:rPr>
        <w:t>0</w:t>
      </w:r>
      <w:r w:rsidRPr="000837CA">
        <w:rPr>
          <w:lang w:val="vi-VN"/>
        </w:rPr>
        <w:t>3/07</w:t>
      </w:r>
      <w:r w:rsidRPr="000837CA">
        <w:t>/201</w:t>
      </w:r>
      <w:r w:rsidRPr="000837CA">
        <w:rPr>
          <w:lang w:val="vi-VN"/>
        </w:rPr>
        <w:t>9</w:t>
      </w:r>
      <w:r w:rsidRPr="000837CA">
        <w:t>: thời gian hoàn thiện đồ án</w:t>
      </w:r>
      <w:r>
        <w:rPr>
          <w:lang w:val="vi-VN"/>
        </w:rPr>
        <w:t>.</w:t>
      </w:r>
    </w:p>
    <w:p w14:paraId="6CBAE852" w14:textId="18080E65" w:rsidR="000837CA" w:rsidRDefault="000837CA" w:rsidP="000837CA">
      <w:pPr>
        <w:pStyle w:val="ListBullet"/>
        <w:numPr>
          <w:ilvl w:val="0"/>
          <w:numId w:val="0"/>
        </w:numPr>
        <w:spacing w:after="240" w:line="276" w:lineRule="auto"/>
      </w:pPr>
    </w:p>
    <w:p w14:paraId="5D17EBB1" w14:textId="232422BD" w:rsidR="000837CA" w:rsidRDefault="000837CA" w:rsidP="000837CA">
      <w:pPr>
        <w:pStyle w:val="Heading3"/>
        <w:rPr>
          <w:lang w:val="vi-VN"/>
        </w:rPr>
      </w:pPr>
      <w:r>
        <w:rPr>
          <w:lang w:val="vi-VN"/>
        </w:rPr>
        <w:t>6.1.2 Phân công công việc</w:t>
      </w:r>
    </w:p>
    <w:p w14:paraId="3C5583BA" w14:textId="77777777" w:rsidR="000837CA" w:rsidRPr="000837CA" w:rsidRDefault="000837CA" w:rsidP="000837CA">
      <w:pPr>
        <w:rPr>
          <w:lang w:val="vi-VN"/>
        </w:rPr>
      </w:pPr>
    </w:p>
    <w:tbl>
      <w:tblPr>
        <w:tblStyle w:val="GridTable1Light-Accent1"/>
        <w:tblW w:w="9400" w:type="dxa"/>
        <w:tblLook w:val="04A0" w:firstRow="1" w:lastRow="0" w:firstColumn="1" w:lastColumn="0" w:noHBand="0" w:noVBand="1"/>
      </w:tblPr>
      <w:tblGrid>
        <w:gridCol w:w="568"/>
        <w:gridCol w:w="1565"/>
        <w:gridCol w:w="4808"/>
        <w:gridCol w:w="2459"/>
      </w:tblGrid>
      <w:tr w:rsidR="000837CA" w:rsidRPr="000837CA" w14:paraId="25479927" w14:textId="77777777" w:rsidTr="000837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CF786"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STT </w:t>
            </w:r>
          </w:p>
        </w:tc>
        <w:tc>
          <w:tcPr>
            <w:tcW w:w="0" w:type="auto"/>
            <w:hideMark/>
          </w:tcPr>
          <w:p w14:paraId="6A308254"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Phần </w:t>
            </w:r>
          </w:p>
        </w:tc>
        <w:tc>
          <w:tcPr>
            <w:tcW w:w="4808" w:type="dxa"/>
            <w:hideMark/>
          </w:tcPr>
          <w:p w14:paraId="6204C8A0"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Tên công việc </w:t>
            </w:r>
          </w:p>
        </w:tc>
        <w:tc>
          <w:tcPr>
            <w:tcW w:w="2459" w:type="dxa"/>
            <w:hideMark/>
          </w:tcPr>
          <w:p w14:paraId="6C91827B" w14:textId="77777777" w:rsidR="000837CA" w:rsidRPr="000837CA" w:rsidRDefault="000837CA" w:rsidP="000837C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Sinh viên thực hiện </w:t>
            </w:r>
          </w:p>
        </w:tc>
      </w:tr>
      <w:tr w:rsidR="000837CA" w:rsidRPr="000837CA" w14:paraId="6AA102C6" w14:textId="77777777" w:rsidTr="000837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6CB395F"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1. </w:t>
            </w:r>
          </w:p>
        </w:tc>
        <w:tc>
          <w:tcPr>
            <w:tcW w:w="0" w:type="auto"/>
            <w:vMerge w:val="restart"/>
            <w:hideMark/>
          </w:tcPr>
          <w:p w14:paraId="7D64C0EF"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Phân tích thiết kế </w:t>
            </w:r>
          </w:p>
        </w:tc>
        <w:tc>
          <w:tcPr>
            <w:tcW w:w="4808" w:type="dxa"/>
            <w:hideMark/>
          </w:tcPr>
          <w:p w14:paraId="1D4A7F59"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Chọn đề tài</w:t>
            </w:r>
            <w:r w:rsidRPr="000837CA">
              <w:rPr>
                <w:rFonts w:ascii="Calibri" w:eastAsia="Times New Roman" w:hAnsi="Calibri" w:cs="Calibri"/>
                <w:lang w:val="vi-VN"/>
              </w:rPr>
              <w:t xml:space="preserve"> và</w:t>
            </w:r>
            <w:r w:rsidRPr="000837CA">
              <w:rPr>
                <w:rFonts w:ascii="Calibri" w:eastAsia="Times New Roman" w:hAnsi="Calibri" w:cs="Calibri"/>
              </w:rPr>
              <w:t xml:space="preserve"> khảo sát thực tế. </w:t>
            </w:r>
          </w:p>
        </w:tc>
        <w:tc>
          <w:tcPr>
            <w:tcW w:w="2459" w:type="dxa"/>
            <w:hideMark/>
          </w:tcPr>
          <w:p w14:paraId="4E0429CF" w14:textId="77777777" w:rsidR="000837CA" w:rsidRPr="000837CA" w:rsidRDefault="000837CA" w:rsidP="000837CA">
            <w:pPr>
              <w:pStyle w:val="ListParagraph"/>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0C4D80C" w14:textId="77777777" w:rsidR="000837CA" w:rsidRPr="000837CA" w:rsidRDefault="000837CA" w:rsidP="000837CA">
            <w:pPr>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5AECB2B2"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3DF44B88" w14:textId="77777777" w:rsidR="000837CA" w:rsidRPr="000837CA" w:rsidRDefault="000837CA" w:rsidP="000837CA">
            <w:pPr>
              <w:rPr>
                <w:rFonts w:ascii="Calibri" w:eastAsia="Times New Roman" w:hAnsi="Calibri" w:cs="Calibri"/>
              </w:rPr>
            </w:pPr>
          </w:p>
        </w:tc>
        <w:tc>
          <w:tcPr>
            <w:tcW w:w="0" w:type="auto"/>
            <w:vMerge/>
            <w:hideMark/>
          </w:tcPr>
          <w:p w14:paraId="600285EF"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5BD90062"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Phân tích, tạo các biểu mẫu quy định. </w:t>
            </w:r>
          </w:p>
        </w:tc>
        <w:tc>
          <w:tcPr>
            <w:tcW w:w="2459" w:type="dxa"/>
            <w:hideMark/>
          </w:tcPr>
          <w:p w14:paraId="2EF09249" w14:textId="77777777" w:rsidR="000837CA" w:rsidRPr="000837CA" w:rsidRDefault="000837CA" w:rsidP="000837CA">
            <w:pPr>
              <w:pStyle w:val="ListParagraph"/>
              <w:numPr>
                <w:ilvl w:val="0"/>
                <w:numId w:val="4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5E28B676" w14:textId="77777777" w:rsidR="000837CA" w:rsidRPr="000837CA" w:rsidRDefault="000837CA" w:rsidP="000837CA">
            <w:pPr>
              <w:numPr>
                <w:ilvl w:val="0"/>
                <w:numId w:val="4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r w:rsidRPr="000837CA">
              <w:rPr>
                <w:rFonts w:ascii="Calibri" w:eastAsia="Times New Roman" w:hAnsi="Calibri" w:cs="Calibri"/>
              </w:rPr>
              <w:t xml:space="preserve"> </w:t>
            </w:r>
          </w:p>
        </w:tc>
      </w:tr>
      <w:tr w:rsidR="000837CA" w:rsidRPr="000837CA" w14:paraId="065E32D8"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45902ABC" w14:textId="77777777" w:rsidR="000837CA" w:rsidRPr="000837CA" w:rsidRDefault="000837CA" w:rsidP="000837CA">
            <w:pPr>
              <w:rPr>
                <w:rFonts w:ascii="Calibri" w:eastAsia="Times New Roman" w:hAnsi="Calibri" w:cs="Calibri"/>
              </w:rPr>
            </w:pPr>
          </w:p>
        </w:tc>
        <w:tc>
          <w:tcPr>
            <w:tcW w:w="0" w:type="auto"/>
            <w:vMerge/>
            <w:hideMark/>
          </w:tcPr>
          <w:p w14:paraId="46C4407E"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71EB0593"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Phân tích vẽ mô hình</w:t>
            </w:r>
            <w:r w:rsidRPr="000837CA">
              <w:rPr>
                <w:rFonts w:ascii="Calibri" w:eastAsia="Times New Roman" w:hAnsi="Calibri" w:cs="Calibri"/>
                <w:lang w:val="vi-VN"/>
              </w:rPr>
              <w:t xml:space="preserve"> </w:t>
            </w:r>
            <w:r w:rsidRPr="000837CA">
              <w:rPr>
                <w:rFonts w:ascii="Calibri" w:eastAsia="Times New Roman" w:hAnsi="Calibri" w:cs="Calibri"/>
              </w:rPr>
              <w:t xml:space="preserve">DFD, ERD. </w:t>
            </w:r>
          </w:p>
          <w:p w14:paraId="6041D681"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2459" w:type="dxa"/>
            <w:hideMark/>
          </w:tcPr>
          <w:p w14:paraId="58CF07AD"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9665882"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3A005090" w14:textId="77777777" w:rsidTr="000837CA">
        <w:tc>
          <w:tcPr>
            <w:cnfStyle w:val="001000000000" w:firstRow="0" w:lastRow="0" w:firstColumn="1" w:lastColumn="0" w:oddVBand="0" w:evenVBand="0" w:oddHBand="0" w:evenHBand="0" w:firstRowFirstColumn="0" w:firstRowLastColumn="0" w:lastRowFirstColumn="0" w:lastRowLastColumn="0"/>
            <w:tcW w:w="0" w:type="auto"/>
            <w:hideMark/>
          </w:tcPr>
          <w:p w14:paraId="66D1441C"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2. </w:t>
            </w:r>
          </w:p>
        </w:tc>
        <w:tc>
          <w:tcPr>
            <w:tcW w:w="0" w:type="auto"/>
            <w:hideMark/>
          </w:tcPr>
          <w:p w14:paraId="052ED67E"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Cơ sở dữ liệu </w:t>
            </w:r>
          </w:p>
        </w:tc>
        <w:tc>
          <w:tcPr>
            <w:tcW w:w="4808" w:type="dxa"/>
            <w:hideMark/>
          </w:tcPr>
          <w:p w14:paraId="70E75DF6"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Toàn bộ dữ liệu của Đồ án. </w:t>
            </w:r>
          </w:p>
        </w:tc>
        <w:tc>
          <w:tcPr>
            <w:tcW w:w="2459" w:type="dxa"/>
            <w:hideMark/>
          </w:tcPr>
          <w:p w14:paraId="770C9D6D" w14:textId="77777777" w:rsidR="000837CA" w:rsidRPr="000837CA" w:rsidRDefault="000837CA" w:rsidP="000837CA">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 Lê</w:t>
            </w:r>
            <w:r w:rsidRPr="000837CA">
              <w:rPr>
                <w:rFonts w:ascii="Calibri" w:eastAsia="Times New Roman" w:hAnsi="Calibri" w:cs="Calibri"/>
                <w:lang w:val="vi-VN"/>
              </w:rPr>
              <w:t xml:space="preserve"> Việt Bách</w:t>
            </w:r>
          </w:p>
        </w:tc>
      </w:tr>
      <w:tr w:rsidR="000837CA" w:rsidRPr="000837CA" w14:paraId="2E693F91" w14:textId="77777777" w:rsidTr="000837CA">
        <w:tc>
          <w:tcPr>
            <w:cnfStyle w:val="001000000000" w:firstRow="0" w:lastRow="0" w:firstColumn="1" w:lastColumn="0" w:oddVBand="0" w:evenVBand="0" w:oddHBand="0" w:evenHBand="0" w:firstRowFirstColumn="0" w:firstRowLastColumn="0" w:lastRowFirstColumn="0" w:lastRowLastColumn="0"/>
            <w:tcW w:w="0" w:type="auto"/>
            <w:hideMark/>
          </w:tcPr>
          <w:p w14:paraId="391F88CB"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3. </w:t>
            </w:r>
          </w:p>
        </w:tc>
        <w:tc>
          <w:tcPr>
            <w:tcW w:w="0" w:type="auto"/>
            <w:hideMark/>
          </w:tcPr>
          <w:p w14:paraId="09CF9D7B"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chương trình </w:t>
            </w:r>
          </w:p>
        </w:tc>
        <w:tc>
          <w:tcPr>
            <w:tcW w:w="4808" w:type="dxa"/>
            <w:hideMark/>
          </w:tcPr>
          <w:p w14:paraId="7CD920F7"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Thiết kế giao diện và code chương trình </w:t>
            </w:r>
          </w:p>
        </w:tc>
        <w:tc>
          <w:tcPr>
            <w:tcW w:w="2459" w:type="dxa"/>
            <w:hideMark/>
          </w:tcPr>
          <w:p w14:paraId="30D2A728"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1C637416"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r w:rsidR="000837CA" w:rsidRPr="000837CA" w14:paraId="79A678F5" w14:textId="77777777" w:rsidTr="000837CA">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6B873C5" w14:textId="77777777" w:rsidR="000837CA" w:rsidRPr="000837CA" w:rsidRDefault="000837CA" w:rsidP="000837CA">
            <w:pPr>
              <w:spacing w:before="100" w:beforeAutospacing="1" w:after="100" w:afterAutospacing="1"/>
              <w:rPr>
                <w:rFonts w:ascii="Calibri" w:eastAsia="Times New Roman" w:hAnsi="Calibri" w:cs="Calibri"/>
              </w:rPr>
            </w:pPr>
            <w:r w:rsidRPr="000837CA">
              <w:rPr>
                <w:rFonts w:ascii="Calibri" w:eastAsia="Times New Roman" w:hAnsi="Calibri" w:cs="Calibri"/>
              </w:rPr>
              <w:t xml:space="preserve">4. </w:t>
            </w:r>
          </w:p>
        </w:tc>
        <w:tc>
          <w:tcPr>
            <w:tcW w:w="0" w:type="auto"/>
            <w:vMerge w:val="restart"/>
            <w:hideMark/>
          </w:tcPr>
          <w:p w14:paraId="3D3E1B17"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báo cáo </w:t>
            </w:r>
          </w:p>
        </w:tc>
        <w:tc>
          <w:tcPr>
            <w:tcW w:w="4808" w:type="dxa"/>
            <w:hideMark/>
          </w:tcPr>
          <w:p w14:paraId="12A228FC"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fldChar w:fldCharType="begin"/>
            </w:r>
            <w:r w:rsidRPr="000837CA">
              <w:rPr>
                <w:rFonts w:ascii="Calibri" w:eastAsia="Times New Roman" w:hAnsi="Calibri" w:cs="Calibri"/>
              </w:rPr>
              <w:instrText xml:space="preserve"> INCLUDEPICTURE "/var/folders/cd/zldvdwhd36d3f4tcrw52ct280000gn/T/com.microsoft.Word/WebArchiveCopyPasteTempFiles/page69image1676240" \* MERGEFORMATINET </w:instrText>
            </w:r>
            <w:r w:rsidRPr="000837CA">
              <w:rPr>
                <w:rFonts w:ascii="Calibri" w:eastAsia="Times New Roman" w:hAnsi="Calibri" w:cs="Calibri"/>
              </w:rPr>
              <w:fldChar w:fldCharType="separate"/>
            </w:r>
            <w:r w:rsidRPr="000837CA">
              <w:rPr>
                <w:rFonts w:ascii="Calibri" w:eastAsia="Times New Roman" w:hAnsi="Calibri" w:cs="Calibri"/>
                <w:noProof/>
              </w:rPr>
              <w:drawing>
                <wp:inline distT="0" distB="0" distL="0" distR="0" wp14:anchorId="311F9C85" wp14:editId="24C45FED">
                  <wp:extent cx="12700" cy="12700"/>
                  <wp:effectExtent l="0" t="0" r="0" b="0"/>
                  <wp:docPr id="18" name="Picture 18" descr="page69image167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69image1676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0837CA">
              <w:rPr>
                <w:rFonts w:ascii="Calibri" w:eastAsia="Times New Roman" w:hAnsi="Calibri" w:cs="Calibri"/>
              </w:rPr>
              <w:fldChar w:fldCharType="end"/>
            </w:r>
            <w:r w:rsidRPr="000837CA">
              <w:rPr>
                <w:rFonts w:ascii="Calibri" w:eastAsia="Times New Roman" w:hAnsi="Calibri" w:cs="Calibri"/>
              </w:rPr>
              <w:t xml:space="preserve">Viết báo cáo màn hình thiết kế giao diện. </w:t>
            </w:r>
          </w:p>
        </w:tc>
        <w:tc>
          <w:tcPr>
            <w:tcW w:w="2459" w:type="dxa"/>
            <w:hideMark/>
          </w:tcPr>
          <w:p w14:paraId="720B070A"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2C19ED04" w14:textId="77777777" w:rsidR="000837CA" w:rsidRPr="000837CA" w:rsidRDefault="000837CA" w:rsidP="000837CA">
            <w:pPr>
              <w:pStyle w:val="ListParagraph"/>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r w:rsidRPr="000837CA">
              <w:rPr>
                <w:rFonts w:ascii="Calibri" w:eastAsia="Times New Roman" w:hAnsi="Calibri" w:cs="Calibri"/>
              </w:rPr>
              <w:t xml:space="preserve"> </w:t>
            </w:r>
          </w:p>
        </w:tc>
      </w:tr>
      <w:tr w:rsidR="000837CA" w:rsidRPr="000837CA" w14:paraId="3992003B" w14:textId="77777777" w:rsidTr="000837CA">
        <w:tc>
          <w:tcPr>
            <w:cnfStyle w:val="001000000000" w:firstRow="0" w:lastRow="0" w:firstColumn="1" w:lastColumn="0" w:oddVBand="0" w:evenVBand="0" w:oddHBand="0" w:evenHBand="0" w:firstRowFirstColumn="0" w:firstRowLastColumn="0" w:lastRowFirstColumn="0" w:lastRowLastColumn="0"/>
            <w:tcW w:w="0" w:type="auto"/>
            <w:vMerge/>
            <w:hideMark/>
          </w:tcPr>
          <w:p w14:paraId="027B4C4A" w14:textId="77777777" w:rsidR="000837CA" w:rsidRPr="000837CA" w:rsidRDefault="000837CA" w:rsidP="000837CA">
            <w:pPr>
              <w:rPr>
                <w:rFonts w:ascii="Calibri" w:eastAsia="Times New Roman" w:hAnsi="Calibri" w:cs="Calibri"/>
              </w:rPr>
            </w:pPr>
          </w:p>
        </w:tc>
        <w:tc>
          <w:tcPr>
            <w:tcW w:w="0" w:type="auto"/>
            <w:vMerge/>
            <w:hideMark/>
          </w:tcPr>
          <w:p w14:paraId="4F2A5AF8" w14:textId="77777777" w:rsidR="000837CA" w:rsidRPr="000837CA" w:rsidRDefault="000837CA" w:rsidP="000837C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p>
        </w:tc>
        <w:tc>
          <w:tcPr>
            <w:tcW w:w="4808" w:type="dxa"/>
            <w:hideMark/>
          </w:tcPr>
          <w:p w14:paraId="26F0BCC1" w14:textId="77777777" w:rsidR="000837CA" w:rsidRPr="000837CA" w:rsidRDefault="000837CA" w:rsidP="000837C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 xml:space="preserve">Viết báo cáo phân tích thiết kế + hoàn thành báo cáo cuối cùng. </w:t>
            </w:r>
          </w:p>
        </w:tc>
        <w:tc>
          <w:tcPr>
            <w:tcW w:w="2459" w:type="dxa"/>
            <w:hideMark/>
          </w:tcPr>
          <w:p w14:paraId="7C860EBA" w14:textId="77777777" w:rsidR="000837CA" w:rsidRPr="000837CA" w:rsidRDefault="000837CA" w:rsidP="000837CA">
            <w:pPr>
              <w:pStyle w:val="ListParagraph"/>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Lê</w:t>
            </w:r>
            <w:r w:rsidRPr="000837CA">
              <w:rPr>
                <w:rFonts w:ascii="Calibri" w:eastAsia="Times New Roman" w:hAnsi="Calibri" w:cs="Calibri"/>
                <w:lang w:val="vi-VN"/>
              </w:rPr>
              <w:t xml:space="preserve"> Việt Bách</w:t>
            </w:r>
          </w:p>
          <w:p w14:paraId="3DEFF4E0" w14:textId="77777777" w:rsidR="000837CA" w:rsidRPr="000837CA" w:rsidRDefault="000837CA" w:rsidP="000837CA">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000837CA">
              <w:rPr>
                <w:rFonts w:ascii="Calibri" w:eastAsia="Times New Roman" w:hAnsi="Calibri" w:cs="Calibri"/>
              </w:rPr>
              <w:t>L</w:t>
            </w:r>
            <w:r w:rsidRPr="000837CA">
              <w:rPr>
                <w:rFonts w:ascii="Calibri" w:eastAsia="Times New Roman" w:hAnsi="Calibri" w:cs="Calibri"/>
                <w:lang w:val="vi-VN"/>
              </w:rPr>
              <w:t>ê Si Lắc</w:t>
            </w:r>
          </w:p>
        </w:tc>
      </w:tr>
    </w:tbl>
    <w:p w14:paraId="7A0AC4F8" w14:textId="77777777" w:rsidR="000837CA" w:rsidRPr="000837CA" w:rsidRDefault="000837CA" w:rsidP="000837CA">
      <w:pPr>
        <w:rPr>
          <w:lang w:val="vi-VN"/>
        </w:rPr>
      </w:pPr>
    </w:p>
    <w:p w14:paraId="081D0A11" w14:textId="77777777" w:rsidR="000837CA" w:rsidRPr="000837CA" w:rsidRDefault="000837CA" w:rsidP="000837CA">
      <w:pPr>
        <w:pStyle w:val="ListBullet"/>
        <w:numPr>
          <w:ilvl w:val="0"/>
          <w:numId w:val="0"/>
        </w:numPr>
        <w:spacing w:after="240" w:line="276" w:lineRule="auto"/>
      </w:pPr>
    </w:p>
    <w:p w14:paraId="2E90DCA9" w14:textId="77777777" w:rsidR="000837CA" w:rsidRPr="000837CA" w:rsidRDefault="000837CA" w:rsidP="000837CA">
      <w:pPr>
        <w:spacing w:line="360" w:lineRule="auto"/>
        <w:rPr>
          <w:lang w:val="vi-VN"/>
        </w:rPr>
      </w:pPr>
    </w:p>
    <w:p w14:paraId="72CD83B6" w14:textId="77777777" w:rsidR="00BC37F8" w:rsidRDefault="00BC37F8" w:rsidP="000837CA">
      <w:pPr>
        <w:spacing w:line="360" w:lineRule="auto"/>
        <w:rPr>
          <w:b/>
        </w:rPr>
      </w:pPr>
    </w:p>
    <w:p w14:paraId="572FCF00" w14:textId="77777777" w:rsidR="00BC37F8" w:rsidRPr="00BC37F8" w:rsidRDefault="00BC37F8" w:rsidP="000837CA">
      <w:pPr>
        <w:spacing w:line="360" w:lineRule="auto"/>
        <w:rPr>
          <w:lang w:val="vi-VN"/>
        </w:rPr>
      </w:pPr>
    </w:p>
    <w:p w14:paraId="574312CE" w14:textId="77777777" w:rsidR="00FB4746" w:rsidRPr="00FB4746" w:rsidRDefault="00FB4746" w:rsidP="000837CA">
      <w:pPr>
        <w:spacing w:line="360" w:lineRule="auto"/>
        <w:rPr>
          <w:lang w:val="vi-VN"/>
        </w:rPr>
      </w:pPr>
    </w:p>
    <w:p w14:paraId="1BCACA7B" w14:textId="77777777" w:rsidR="00FB4746" w:rsidRPr="00FB4746" w:rsidRDefault="00FB4746" w:rsidP="000837CA">
      <w:pPr>
        <w:spacing w:line="360" w:lineRule="auto"/>
        <w:rPr>
          <w:lang w:val="vi-VN"/>
        </w:rPr>
      </w:pPr>
    </w:p>
    <w:p w14:paraId="2B735F1B" w14:textId="77777777" w:rsidR="0087344A" w:rsidRPr="0087344A" w:rsidRDefault="0087344A" w:rsidP="0087344A">
      <w:pPr>
        <w:rPr>
          <w:lang w:val="vi-VN"/>
        </w:rPr>
      </w:pPr>
    </w:p>
    <w:p w14:paraId="07C9F707" w14:textId="77777777" w:rsidR="000F5777" w:rsidRPr="000F5777" w:rsidRDefault="000F5777" w:rsidP="000F5777">
      <w:pPr>
        <w:rPr>
          <w:lang w:val="vi-VN"/>
        </w:rPr>
      </w:pPr>
    </w:p>
    <w:sectPr w:rsidR="000F5777" w:rsidRPr="000F5777" w:rsidSect="00DB63FF">
      <w:pgSz w:w="11900" w:h="16840"/>
      <w:pgMar w:top="1440" w:right="1440" w:bottom="1440" w:left="1440" w:header="708" w:footer="708" w:gutter="0"/>
      <w:pgBorders w:display="firstPage" w:offsetFrom="page">
        <w:top w:val="thinThickThinSmallGap" w:sz="24" w:space="31" w:color="3662B7"/>
        <w:left w:val="thinThickThinSmallGap" w:sz="24" w:space="31" w:color="3662B7"/>
        <w:bottom w:val="thinThickThinSmallGap" w:sz="24" w:space="31" w:color="3662B7"/>
        <w:right w:val="thinThickThinSmallGap" w:sz="24" w:space="31" w:color="3662B7"/>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3FA908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CEE80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2A833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BD25FD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EB61B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4EC0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30D6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12EF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4463B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B82CB1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6249"/>
    <w:multiLevelType w:val="hybridMultilevel"/>
    <w:tmpl w:val="A0D0B3DC"/>
    <w:lvl w:ilvl="0" w:tplc="1436BDA2">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73274"/>
    <w:multiLevelType w:val="hybridMultilevel"/>
    <w:tmpl w:val="AB124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0908E7"/>
    <w:multiLevelType w:val="hybridMultilevel"/>
    <w:tmpl w:val="ABB0E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6901C0"/>
    <w:multiLevelType w:val="multilevel"/>
    <w:tmpl w:val="ABD492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9B767C1"/>
    <w:multiLevelType w:val="hybridMultilevel"/>
    <w:tmpl w:val="305C9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6D67C0"/>
    <w:multiLevelType w:val="multilevel"/>
    <w:tmpl w:val="4C2232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theme="minorBidi"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40EE4"/>
    <w:multiLevelType w:val="multilevel"/>
    <w:tmpl w:val="E9D2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D26CD"/>
    <w:multiLevelType w:val="multilevel"/>
    <w:tmpl w:val="A42A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02C3B"/>
    <w:multiLevelType w:val="multilevel"/>
    <w:tmpl w:val="2728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B71AB6"/>
    <w:multiLevelType w:val="hybridMultilevel"/>
    <w:tmpl w:val="310C1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DB6EAD"/>
    <w:multiLevelType w:val="multilevel"/>
    <w:tmpl w:val="6850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186A6D"/>
    <w:multiLevelType w:val="hybridMultilevel"/>
    <w:tmpl w:val="5C3E3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ED46132"/>
    <w:multiLevelType w:val="multilevel"/>
    <w:tmpl w:val="EDC0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26D7E"/>
    <w:multiLevelType w:val="multilevel"/>
    <w:tmpl w:val="875E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F2532"/>
    <w:multiLevelType w:val="hybridMultilevel"/>
    <w:tmpl w:val="70D41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392D1A"/>
    <w:multiLevelType w:val="multilevel"/>
    <w:tmpl w:val="9712F83A"/>
    <w:lvl w:ilvl="0">
      <w:start w:val="1"/>
      <w:numFmt w:val="decimal"/>
      <w:lvlText w:val="%1."/>
      <w:lvlJc w:val="left"/>
      <w:pPr>
        <w:ind w:left="720" w:hanging="360"/>
      </w:pPr>
      <w:rPr>
        <w:rFonts w:hint="default"/>
      </w:rPr>
    </w:lvl>
    <w:lvl w:ilvl="1">
      <w:start w:val="1"/>
      <w:numFmt w:val="decima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2BF16909"/>
    <w:multiLevelType w:val="multilevel"/>
    <w:tmpl w:val="79ECB08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ECF6A84"/>
    <w:multiLevelType w:val="multilevel"/>
    <w:tmpl w:val="1B2A7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6833F0"/>
    <w:multiLevelType w:val="hybridMultilevel"/>
    <w:tmpl w:val="A7AE6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731437"/>
    <w:multiLevelType w:val="hybridMultilevel"/>
    <w:tmpl w:val="739CC360"/>
    <w:lvl w:ilvl="0" w:tplc="D1D45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09273D"/>
    <w:multiLevelType w:val="multilevel"/>
    <w:tmpl w:val="2D14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16CE8"/>
    <w:multiLevelType w:val="multilevel"/>
    <w:tmpl w:val="8134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2066D8"/>
    <w:multiLevelType w:val="multilevel"/>
    <w:tmpl w:val="904C3D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AD918CE"/>
    <w:multiLevelType w:val="hybridMultilevel"/>
    <w:tmpl w:val="DAEE6E38"/>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34" w15:restartNumberingAfterBreak="0">
    <w:nsid w:val="5CC11B9C"/>
    <w:multiLevelType w:val="hybridMultilevel"/>
    <w:tmpl w:val="F174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4A6703"/>
    <w:multiLevelType w:val="multilevel"/>
    <w:tmpl w:val="4660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901F1D"/>
    <w:multiLevelType w:val="multilevel"/>
    <w:tmpl w:val="B80C3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8B0700C"/>
    <w:multiLevelType w:val="hybridMultilevel"/>
    <w:tmpl w:val="E3886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1F0BA8"/>
    <w:multiLevelType w:val="multilevel"/>
    <w:tmpl w:val="C50620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D7B6196"/>
    <w:multiLevelType w:val="multilevel"/>
    <w:tmpl w:val="2076BA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E296A07"/>
    <w:multiLevelType w:val="hybridMultilevel"/>
    <w:tmpl w:val="A4C0FF62"/>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795FBE"/>
    <w:multiLevelType w:val="multilevel"/>
    <w:tmpl w:val="A87886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44136DD"/>
    <w:multiLevelType w:val="multilevel"/>
    <w:tmpl w:val="DD8846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4C038C0"/>
    <w:multiLevelType w:val="multilevel"/>
    <w:tmpl w:val="DBB6985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91615D6"/>
    <w:multiLevelType w:val="hybridMultilevel"/>
    <w:tmpl w:val="282A48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EA4899"/>
    <w:multiLevelType w:val="multilevel"/>
    <w:tmpl w:val="C36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BF6266"/>
    <w:multiLevelType w:val="hybridMultilevel"/>
    <w:tmpl w:val="46CA3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CC7C3A"/>
    <w:multiLevelType w:val="multilevel"/>
    <w:tmpl w:val="C7C0A7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2"/>
  </w:num>
  <w:num w:numId="3">
    <w:abstractNumId w:val="46"/>
  </w:num>
  <w:num w:numId="4">
    <w:abstractNumId w:val="10"/>
  </w:num>
  <w:num w:numId="5">
    <w:abstractNumId w:val="29"/>
  </w:num>
  <w:num w:numId="6">
    <w:abstractNumId w:val="26"/>
  </w:num>
  <w:num w:numId="7">
    <w:abstractNumId w:val="23"/>
  </w:num>
  <w:num w:numId="8">
    <w:abstractNumId w:val="17"/>
  </w:num>
  <w:num w:numId="9">
    <w:abstractNumId w:val="36"/>
  </w:num>
  <w:num w:numId="10">
    <w:abstractNumId w:val="41"/>
  </w:num>
  <w:num w:numId="11">
    <w:abstractNumId w:val="39"/>
  </w:num>
  <w:num w:numId="12">
    <w:abstractNumId w:val="42"/>
  </w:num>
  <w:num w:numId="13">
    <w:abstractNumId w:val="43"/>
  </w:num>
  <w:num w:numId="14">
    <w:abstractNumId w:val="13"/>
  </w:num>
  <w:num w:numId="15">
    <w:abstractNumId w:val="32"/>
  </w:num>
  <w:num w:numId="16">
    <w:abstractNumId w:val="38"/>
  </w:num>
  <w:num w:numId="17">
    <w:abstractNumId w:val="11"/>
  </w:num>
  <w:num w:numId="18">
    <w:abstractNumId w:val="40"/>
  </w:num>
  <w:num w:numId="19">
    <w:abstractNumId w:val="16"/>
  </w:num>
  <w:num w:numId="20">
    <w:abstractNumId w:val="15"/>
  </w:num>
  <w:num w:numId="21">
    <w:abstractNumId w:val="47"/>
  </w:num>
  <w:num w:numId="22">
    <w:abstractNumId w:val="25"/>
  </w:num>
  <w:num w:numId="23">
    <w:abstractNumId w:val="34"/>
  </w:num>
  <w:num w:numId="24">
    <w:abstractNumId w:val="24"/>
  </w:num>
  <w:num w:numId="25">
    <w:abstractNumId w:val="28"/>
  </w:num>
  <w:num w:numId="26">
    <w:abstractNumId w:val="44"/>
  </w:num>
  <w:num w:numId="27">
    <w:abstractNumId w:val="0"/>
  </w:num>
  <w:num w:numId="28">
    <w:abstractNumId w:val="1"/>
  </w:num>
  <w:num w:numId="29">
    <w:abstractNumId w:val="2"/>
  </w:num>
  <w:num w:numId="30">
    <w:abstractNumId w:val="3"/>
  </w:num>
  <w:num w:numId="31">
    <w:abstractNumId w:val="8"/>
  </w:num>
  <w:num w:numId="32">
    <w:abstractNumId w:val="4"/>
  </w:num>
  <w:num w:numId="33">
    <w:abstractNumId w:val="5"/>
  </w:num>
  <w:num w:numId="34">
    <w:abstractNumId w:val="6"/>
  </w:num>
  <w:num w:numId="35">
    <w:abstractNumId w:val="7"/>
  </w:num>
  <w:num w:numId="36">
    <w:abstractNumId w:val="9"/>
  </w:num>
  <w:num w:numId="37">
    <w:abstractNumId w:val="19"/>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31"/>
  </w:num>
  <w:num w:numId="41">
    <w:abstractNumId w:val="18"/>
  </w:num>
  <w:num w:numId="42">
    <w:abstractNumId w:val="30"/>
  </w:num>
  <w:num w:numId="43">
    <w:abstractNumId w:val="20"/>
  </w:num>
  <w:num w:numId="44">
    <w:abstractNumId w:val="35"/>
  </w:num>
  <w:num w:numId="45">
    <w:abstractNumId w:val="33"/>
  </w:num>
  <w:num w:numId="46">
    <w:abstractNumId w:val="14"/>
  </w:num>
  <w:num w:numId="47">
    <w:abstractNumId w:val="37"/>
  </w:num>
  <w:num w:numId="48">
    <w:abstractNumId w:val="22"/>
  </w:num>
  <w:num w:numId="49">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ê Si Lắc">
    <w15:presenceInfo w15:providerId="None" w15:userId="Lê Si Lắ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91D"/>
    <w:rsid w:val="000837CA"/>
    <w:rsid w:val="000F5777"/>
    <w:rsid w:val="001C57DC"/>
    <w:rsid w:val="002D19C7"/>
    <w:rsid w:val="003F091D"/>
    <w:rsid w:val="005446E7"/>
    <w:rsid w:val="005A3569"/>
    <w:rsid w:val="0060607D"/>
    <w:rsid w:val="00716F9E"/>
    <w:rsid w:val="007D4132"/>
    <w:rsid w:val="0087344A"/>
    <w:rsid w:val="00986EA9"/>
    <w:rsid w:val="00A01C26"/>
    <w:rsid w:val="00A427CF"/>
    <w:rsid w:val="00BC37F8"/>
    <w:rsid w:val="00C6510E"/>
    <w:rsid w:val="00CC1781"/>
    <w:rsid w:val="00DB63FF"/>
    <w:rsid w:val="00F43681"/>
    <w:rsid w:val="00FB4746"/>
    <w:rsid w:val="00FB4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9F53"/>
  <w15:chartTrackingRefBased/>
  <w15:docId w15:val="{0B57FED1-6F99-9845-A632-CCACDD605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5A35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9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57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D19C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19C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C37F8"/>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91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3F09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9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091D"/>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3F091D"/>
    <w:rPr>
      <w:rFonts w:eastAsiaTheme="minorEastAsia"/>
      <w:color w:val="5A5A5A" w:themeColor="text1" w:themeTint="A5"/>
      <w:spacing w:val="15"/>
      <w:sz w:val="22"/>
      <w:szCs w:val="22"/>
    </w:rPr>
  </w:style>
  <w:style w:type="paragraph" w:styleId="NoSpacing">
    <w:name w:val="No Spacing"/>
    <w:uiPriority w:val="1"/>
    <w:qFormat/>
    <w:rsid w:val="003F091D"/>
    <w:rPr>
      <w:rFonts w:eastAsiaTheme="minorEastAsia"/>
    </w:rPr>
  </w:style>
  <w:style w:type="character" w:styleId="SubtleReference">
    <w:name w:val="Subtle Reference"/>
    <w:basedOn w:val="DefaultParagraphFont"/>
    <w:uiPriority w:val="31"/>
    <w:qFormat/>
    <w:rsid w:val="00DB63FF"/>
    <w:rPr>
      <w:smallCaps/>
      <w:color w:val="5A5A5A" w:themeColor="text1" w:themeTint="A5"/>
    </w:rPr>
  </w:style>
  <w:style w:type="character" w:customStyle="1" w:styleId="Heading1Char">
    <w:name w:val="Heading 1 Char"/>
    <w:basedOn w:val="DefaultParagraphFont"/>
    <w:link w:val="Heading1"/>
    <w:uiPriority w:val="9"/>
    <w:rsid w:val="005A3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A3569"/>
    <w:pPr>
      <w:ind w:left="720"/>
      <w:contextualSpacing/>
    </w:pPr>
  </w:style>
  <w:style w:type="character" w:styleId="Strong">
    <w:name w:val="Strong"/>
    <w:basedOn w:val="DefaultParagraphFont"/>
    <w:uiPriority w:val="22"/>
    <w:qFormat/>
    <w:rsid w:val="000F5777"/>
    <w:rPr>
      <w:b/>
      <w:bCs/>
    </w:rPr>
  </w:style>
  <w:style w:type="paragraph" w:styleId="NormalWeb">
    <w:name w:val="Normal (Web)"/>
    <w:basedOn w:val="Normal"/>
    <w:uiPriority w:val="99"/>
    <w:unhideWhenUsed/>
    <w:rsid w:val="000F5777"/>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0F5777"/>
    <w:pPr>
      <w:spacing w:before="480" w:line="276" w:lineRule="auto"/>
      <w:outlineLvl w:val="9"/>
    </w:pPr>
    <w:rPr>
      <w:b/>
      <w:bCs/>
      <w:sz w:val="28"/>
      <w:szCs w:val="28"/>
    </w:rPr>
  </w:style>
  <w:style w:type="paragraph" w:styleId="TOC2">
    <w:name w:val="toc 2"/>
    <w:basedOn w:val="Normal"/>
    <w:next w:val="Normal"/>
    <w:autoRedefine/>
    <w:uiPriority w:val="39"/>
    <w:unhideWhenUsed/>
    <w:rsid w:val="000F5777"/>
    <w:pPr>
      <w:spacing w:before="120"/>
      <w:ind w:left="240"/>
    </w:pPr>
    <w:rPr>
      <w:b/>
      <w:bCs/>
      <w:sz w:val="22"/>
      <w:szCs w:val="22"/>
    </w:rPr>
  </w:style>
  <w:style w:type="paragraph" w:styleId="TOC1">
    <w:name w:val="toc 1"/>
    <w:basedOn w:val="Normal"/>
    <w:next w:val="Normal"/>
    <w:autoRedefine/>
    <w:uiPriority w:val="39"/>
    <w:unhideWhenUsed/>
    <w:rsid w:val="000F5777"/>
    <w:pPr>
      <w:spacing w:before="120"/>
    </w:pPr>
    <w:rPr>
      <w:b/>
      <w:bCs/>
      <w:i/>
      <w:iCs/>
    </w:rPr>
  </w:style>
  <w:style w:type="paragraph" w:styleId="TOC3">
    <w:name w:val="toc 3"/>
    <w:basedOn w:val="Normal"/>
    <w:next w:val="Normal"/>
    <w:autoRedefine/>
    <w:uiPriority w:val="39"/>
    <w:unhideWhenUsed/>
    <w:rsid w:val="000F5777"/>
    <w:pPr>
      <w:ind w:left="480"/>
    </w:pPr>
    <w:rPr>
      <w:sz w:val="20"/>
      <w:szCs w:val="20"/>
    </w:rPr>
  </w:style>
  <w:style w:type="paragraph" w:styleId="TOC4">
    <w:name w:val="toc 4"/>
    <w:basedOn w:val="Normal"/>
    <w:next w:val="Normal"/>
    <w:autoRedefine/>
    <w:uiPriority w:val="39"/>
    <w:semiHidden/>
    <w:unhideWhenUsed/>
    <w:rsid w:val="000F5777"/>
    <w:pPr>
      <w:ind w:left="720"/>
    </w:pPr>
    <w:rPr>
      <w:sz w:val="20"/>
      <w:szCs w:val="20"/>
    </w:rPr>
  </w:style>
  <w:style w:type="paragraph" w:styleId="TOC5">
    <w:name w:val="toc 5"/>
    <w:basedOn w:val="Normal"/>
    <w:next w:val="Normal"/>
    <w:autoRedefine/>
    <w:uiPriority w:val="39"/>
    <w:semiHidden/>
    <w:unhideWhenUsed/>
    <w:rsid w:val="000F5777"/>
    <w:pPr>
      <w:ind w:left="960"/>
    </w:pPr>
    <w:rPr>
      <w:sz w:val="20"/>
      <w:szCs w:val="20"/>
    </w:rPr>
  </w:style>
  <w:style w:type="paragraph" w:styleId="TOC6">
    <w:name w:val="toc 6"/>
    <w:basedOn w:val="Normal"/>
    <w:next w:val="Normal"/>
    <w:autoRedefine/>
    <w:uiPriority w:val="39"/>
    <w:semiHidden/>
    <w:unhideWhenUsed/>
    <w:rsid w:val="000F5777"/>
    <w:pPr>
      <w:ind w:left="1200"/>
    </w:pPr>
    <w:rPr>
      <w:sz w:val="20"/>
      <w:szCs w:val="20"/>
    </w:rPr>
  </w:style>
  <w:style w:type="paragraph" w:styleId="TOC7">
    <w:name w:val="toc 7"/>
    <w:basedOn w:val="Normal"/>
    <w:next w:val="Normal"/>
    <w:autoRedefine/>
    <w:uiPriority w:val="39"/>
    <w:semiHidden/>
    <w:unhideWhenUsed/>
    <w:rsid w:val="000F5777"/>
    <w:pPr>
      <w:ind w:left="1440"/>
    </w:pPr>
    <w:rPr>
      <w:sz w:val="20"/>
      <w:szCs w:val="20"/>
    </w:rPr>
  </w:style>
  <w:style w:type="paragraph" w:styleId="TOC8">
    <w:name w:val="toc 8"/>
    <w:basedOn w:val="Normal"/>
    <w:next w:val="Normal"/>
    <w:autoRedefine/>
    <w:uiPriority w:val="39"/>
    <w:semiHidden/>
    <w:unhideWhenUsed/>
    <w:rsid w:val="000F5777"/>
    <w:pPr>
      <w:ind w:left="1680"/>
    </w:pPr>
    <w:rPr>
      <w:sz w:val="20"/>
      <w:szCs w:val="20"/>
    </w:rPr>
  </w:style>
  <w:style w:type="paragraph" w:styleId="TOC9">
    <w:name w:val="toc 9"/>
    <w:basedOn w:val="Normal"/>
    <w:next w:val="Normal"/>
    <w:autoRedefine/>
    <w:uiPriority w:val="39"/>
    <w:semiHidden/>
    <w:unhideWhenUsed/>
    <w:rsid w:val="000F5777"/>
    <w:pPr>
      <w:ind w:left="1920"/>
    </w:pPr>
    <w:rPr>
      <w:sz w:val="20"/>
      <w:szCs w:val="20"/>
    </w:rPr>
  </w:style>
  <w:style w:type="character" w:styleId="Hyperlink">
    <w:name w:val="Hyperlink"/>
    <w:basedOn w:val="DefaultParagraphFont"/>
    <w:uiPriority w:val="99"/>
    <w:unhideWhenUsed/>
    <w:rsid w:val="000F5777"/>
    <w:rPr>
      <w:color w:val="0563C1" w:themeColor="hyperlink"/>
      <w:u w:val="single"/>
    </w:rPr>
  </w:style>
  <w:style w:type="character" w:customStyle="1" w:styleId="Heading3Char">
    <w:name w:val="Heading 3 Char"/>
    <w:basedOn w:val="DefaultParagraphFont"/>
    <w:link w:val="Heading3"/>
    <w:uiPriority w:val="9"/>
    <w:rsid w:val="000F5777"/>
    <w:rPr>
      <w:rFonts w:asciiTheme="majorHAnsi" w:eastAsiaTheme="majorEastAsia" w:hAnsiTheme="majorHAnsi" w:cstheme="majorBidi"/>
      <w:color w:val="1F3763" w:themeColor="accent1" w:themeShade="7F"/>
    </w:rPr>
  </w:style>
  <w:style w:type="character" w:styleId="SubtleEmphasis">
    <w:name w:val="Subtle Emphasis"/>
    <w:basedOn w:val="DefaultParagraphFont"/>
    <w:uiPriority w:val="19"/>
    <w:qFormat/>
    <w:rsid w:val="000F5777"/>
    <w:rPr>
      <w:i/>
      <w:iCs/>
      <w:color w:val="404040" w:themeColor="text1" w:themeTint="BF"/>
    </w:rPr>
  </w:style>
  <w:style w:type="paragraph" w:styleId="IntenseQuote">
    <w:name w:val="Intense Quote"/>
    <w:basedOn w:val="Normal"/>
    <w:next w:val="Normal"/>
    <w:link w:val="IntenseQuoteChar"/>
    <w:uiPriority w:val="30"/>
    <w:qFormat/>
    <w:rsid w:val="000F577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F5777"/>
    <w:rPr>
      <w:rFonts w:eastAsiaTheme="minorEastAsia"/>
      <w:i/>
      <w:iCs/>
      <w:color w:val="4472C4" w:themeColor="accent1"/>
    </w:rPr>
  </w:style>
  <w:style w:type="character" w:styleId="Emphasis">
    <w:name w:val="Emphasis"/>
    <w:basedOn w:val="DefaultParagraphFont"/>
    <w:uiPriority w:val="20"/>
    <w:qFormat/>
    <w:rsid w:val="000F5777"/>
    <w:rPr>
      <w:i/>
      <w:iCs/>
    </w:rPr>
  </w:style>
  <w:style w:type="character" w:customStyle="1" w:styleId="ace-all-bold-hthree">
    <w:name w:val="ace-all-bold-hthree"/>
    <w:basedOn w:val="DefaultParagraphFont"/>
    <w:rsid w:val="002D19C7"/>
  </w:style>
  <w:style w:type="character" w:customStyle="1" w:styleId="inline-code">
    <w:name w:val="inline-code"/>
    <w:basedOn w:val="DefaultParagraphFont"/>
    <w:rsid w:val="002D19C7"/>
  </w:style>
  <w:style w:type="character" w:customStyle="1" w:styleId="thread-485127973377352772829965">
    <w:name w:val="thread-485127973377352772829965"/>
    <w:basedOn w:val="DefaultParagraphFont"/>
    <w:rsid w:val="002D19C7"/>
  </w:style>
  <w:style w:type="character" w:customStyle="1" w:styleId="comment-extra-inner-span">
    <w:name w:val="comment-extra-inner-span"/>
    <w:basedOn w:val="DefaultParagraphFont"/>
    <w:rsid w:val="002D19C7"/>
  </w:style>
  <w:style w:type="character" w:customStyle="1" w:styleId="thread-160553507211356712431576">
    <w:name w:val="thread-160553507211356712431576"/>
    <w:basedOn w:val="DefaultParagraphFont"/>
    <w:rsid w:val="002D19C7"/>
  </w:style>
  <w:style w:type="character" w:customStyle="1" w:styleId="Heading4Char">
    <w:name w:val="Heading 4 Char"/>
    <w:basedOn w:val="DefaultParagraphFont"/>
    <w:link w:val="Heading4"/>
    <w:uiPriority w:val="9"/>
    <w:rsid w:val="002D19C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D19C7"/>
    <w:rPr>
      <w:rFonts w:asciiTheme="majorHAnsi" w:eastAsiaTheme="majorEastAsia" w:hAnsiTheme="majorHAnsi" w:cstheme="majorBidi"/>
      <w:color w:val="2F5496" w:themeColor="accent1" w:themeShade="BF"/>
    </w:rPr>
  </w:style>
  <w:style w:type="character" w:styleId="BookTitle">
    <w:name w:val="Book Title"/>
    <w:basedOn w:val="DefaultParagraphFont"/>
    <w:uiPriority w:val="33"/>
    <w:qFormat/>
    <w:rsid w:val="002D19C7"/>
    <w:rPr>
      <w:b/>
      <w:bCs/>
      <w:i/>
      <w:iCs/>
      <w:spacing w:val="5"/>
    </w:rPr>
  </w:style>
  <w:style w:type="table" w:styleId="GridTable4">
    <w:name w:val="Grid Table 4"/>
    <w:basedOn w:val="TableNormal"/>
    <w:uiPriority w:val="49"/>
    <w:rsid w:val="0087344A"/>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87344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344A"/>
    <w:rPr>
      <w:rFonts w:ascii="Times New Roman" w:eastAsiaTheme="minorEastAsia" w:hAnsi="Times New Roman" w:cs="Times New Roman"/>
      <w:sz w:val="18"/>
      <w:szCs w:val="18"/>
    </w:rPr>
  </w:style>
  <w:style w:type="table" w:styleId="GridTable4-Accent1">
    <w:name w:val="Grid Table 4 Accent 1"/>
    <w:basedOn w:val="TableNormal"/>
    <w:uiPriority w:val="49"/>
    <w:rsid w:val="0087344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87344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CC178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CC1781"/>
    <w:pPr>
      <w:numPr>
        <w:numId w:val="36"/>
      </w:numPr>
      <w:contextualSpacing/>
    </w:pPr>
  </w:style>
  <w:style w:type="character" w:styleId="UnresolvedMention">
    <w:name w:val="Unresolved Mention"/>
    <w:basedOn w:val="DefaultParagraphFont"/>
    <w:uiPriority w:val="99"/>
    <w:semiHidden/>
    <w:unhideWhenUsed/>
    <w:rsid w:val="00FB4746"/>
    <w:rPr>
      <w:color w:val="605E5C"/>
      <w:shd w:val="clear" w:color="auto" w:fill="E1DFDD"/>
    </w:rPr>
  </w:style>
  <w:style w:type="character" w:customStyle="1" w:styleId="Heading6Char">
    <w:name w:val="Heading 6 Char"/>
    <w:basedOn w:val="DefaultParagraphFont"/>
    <w:link w:val="Heading6"/>
    <w:uiPriority w:val="9"/>
    <w:rsid w:val="00BC37F8"/>
    <w:rPr>
      <w:rFonts w:asciiTheme="majorHAnsi" w:eastAsiaTheme="majorEastAsia" w:hAnsiTheme="majorHAnsi" w:cstheme="majorBidi"/>
      <w:color w:val="1F3763" w:themeColor="accent1" w:themeShade="7F"/>
    </w:rPr>
  </w:style>
  <w:style w:type="table" w:styleId="TableGridLight">
    <w:name w:val="Grid Table Light"/>
    <w:basedOn w:val="TableNormal"/>
    <w:uiPriority w:val="40"/>
    <w:rsid w:val="000837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0837C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7D4132"/>
  </w:style>
  <w:style w:type="character" w:styleId="HTMLCode">
    <w:name w:val="HTML Code"/>
    <w:basedOn w:val="DefaultParagraphFont"/>
    <w:uiPriority w:val="99"/>
    <w:semiHidden/>
    <w:unhideWhenUsed/>
    <w:rsid w:val="007D41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D41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4021">
      <w:bodyDiv w:val="1"/>
      <w:marLeft w:val="0"/>
      <w:marRight w:val="0"/>
      <w:marTop w:val="0"/>
      <w:marBottom w:val="0"/>
      <w:divBdr>
        <w:top w:val="none" w:sz="0" w:space="0" w:color="auto"/>
        <w:left w:val="none" w:sz="0" w:space="0" w:color="auto"/>
        <w:bottom w:val="none" w:sz="0" w:space="0" w:color="auto"/>
        <w:right w:val="none" w:sz="0" w:space="0" w:color="auto"/>
      </w:divBdr>
      <w:divsChild>
        <w:div w:id="1626160953">
          <w:marLeft w:val="0"/>
          <w:marRight w:val="0"/>
          <w:marTop w:val="150"/>
          <w:marBottom w:val="0"/>
          <w:divBdr>
            <w:top w:val="none" w:sz="0" w:space="0" w:color="auto"/>
            <w:left w:val="none" w:sz="0" w:space="0" w:color="auto"/>
            <w:bottom w:val="none" w:sz="0" w:space="0" w:color="auto"/>
            <w:right w:val="none" w:sz="0" w:space="0" w:color="auto"/>
          </w:divBdr>
        </w:div>
        <w:div w:id="793525458">
          <w:marLeft w:val="0"/>
          <w:marRight w:val="0"/>
          <w:marTop w:val="150"/>
          <w:marBottom w:val="0"/>
          <w:divBdr>
            <w:top w:val="none" w:sz="0" w:space="0" w:color="auto"/>
            <w:left w:val="none" w:sz="0" w:space="0" w:color="auto"/>
            <w:bottom w:val="none" w:sz="0" w:space="0" w:color="auto"/>
            <w:right w:val="none" w:sz="0" w:space="0" w:color="auto"/>
          </w:divBdr>
        </w:div>
        <w:div w:id="1278370641">
          <w:marLeft w:val="0"/>
          <w:marRight w:val="75"/>
          <w:marTop w:val="150"/>
          <w:marBottom w:val="150"/>
          <w:divBdr>
            <w:top w:val="none" w:sz="0" w:space="0" w:color="auto"/>
            <w:left w:val="none" w:sz="0" w:space="0" w:color="auto"/>
            <w:bottom w:val="none" w:sz="0" w:space="0" w:color="auto"/>
            <w:right w:val="none" w:sz="0" w:space="0" w:color="auto"/>
          </w:divBdr>
        </w:div>
        <w:div w:id="1229658055">
          <w:marLeft w:val="0"/>
          <w:marRight w:val="0"/>
          <w:marTop w:val="150"/>
          <w:marBottom w:val="0"/>
          <w:divBdr>
            <w:top w:val="none" w:sz="0" w:space="0" w:color="auto"/>
            <w:left w:val="none" w:sz="0" w:space="0" w:color="auto"/>
            <w:bottom w:val="none" w:sz="0" w:space="0" w:color="auto"/>
            <w:right w:val="none" w:sz="0" w:space="0" w:color="auto"/>
          </w:divBdr>
        </w:div>
        <w:div w:id="977225970">
          <w:marLeft w:val="0"/>
          <w:marRight w:val="75"/>
          <w:marTop w:val="150"/>
          <w:marBottom w:val="150"/>
          <w:divBdr>
            <w:top w:val="none" w:sz="0" w:space="0" w:color="auto"/>
            <w:left w:val="none" w:sz="0" w:space="0" w:color="auto"/>
            <w:bottom w:val="none" w:sz="0" w:space="0" w:color="auto"/>
            <w:right w:val="none" w:sz="0" w:space="0" w:color="auto"/>
          </w:divBdr>
        </w:div>
        <w:div w:id="226230410">
          <w:marLeft w:val="0"/>
          <w:marRight w:val="0"/>
          <w:marTop w:val="150"/>
          <w:marBottom w:val="0"/>
          <w:divBdr>
            <w:top w:val="none" w:sz="0" w:space="0" w:color="auto"/>
            <w:left w:val="none" w:sz="0" w:space="0" w:color="auto"/>
            <w:bottom w:val="none" w:sz="0" w:space="0" w:color="auto"/>
            <w:right w:val="none" w:sz="0" w:space="0" w:color="auto"/>
          </w:divBdr>
        </w:div>
        <w:div w:id="1225873693">
          <w:marLeft w:val="0"/>
          <w:marRight w:val="75"/>
          <w:marTop w:val="150"/>
          <w:marBottom w:val="150"/>
          <w:divBdr>
            <w:top w:val="none" w:sz="0" w:space="0" w:color="auto"/>
            <w:left w:val="none" w:sz="0" w:space="0" w:color="auto"/>
            <w:bottom w:val="none" w:sz="0" w:space="0" w:color="auto"/>
            <w:right w:val="none" w:sz="0" w:space="0" w:color="auto"/>
          </w:divBdr>
        </w:div>
        <w:div w:id="1377505333">
          <w:marLeft w:val="0"/>
          <w:marRight w:val="75"/>
          <w:marTop w:val="150"/>
          <w:marBottom w:val="150"/>
          <w:divBdr>
            <w:top w:val="none" w:sz="0" w:space="0" w:color="auto"/>
            <w:left w:val="none" w:sz="0" w:space="0" w:color="auto"/>
            <w:bottom w:val="none" w:sz="0" w:space="0" w:color="auto"/>
            <w:right w:val="none" w:sz="0" w:space="0" w:color="auto"/>
          </w:divBdr>
        </w:div>
        <w:div w:id="1195918879">
          <w:marLeft w:val="0"/>
          <w:marRight w:val="75"/>
          <w:marTop w:val="150"/>
          <w:marBottom w:val="150"/>
          <w:divBdr>
            <w:top w:val="none" w:sz="0" w:space="0" w:color="auto"/>
            <w:left w:val="none" w:sz="0" w:space="0" w:color="auto"/>
            <w:bottom w:val="none" w:sz="0" w:space="0" w:color="auto"/>
            <w:right w:val="none" w:sz="0" w:space="0" w:color="auto"/>
          </w:divBdr>
        </w:div>
        <w:div w:id="895169127">
          <w:marLeft w:val="0"/>
          <w:marRight w:val="0"/>
          <w:marTop w:val="150"/>
          <w:marBottom w:val="0"/>
          <w:divBdr>
            <w:top w:val="none" w:sz="0" w:space="0" w:color="auto"/>
            <w:left w:val="none" w:sz="0" w:space="0" w:color="auto"/>
            <w:bottom w:val="none" w:sz="0" w:space="0" w:color="auto"/>
            <w:right w:val="none" w:sz="0" w:space="0" w:color="auto"/>
          </w:divBdr>
        </w:div>
        <w:div w:id="710417270">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893274463">
              <w:marLeft w:val="0"/>
              <w:marRight w:val="0"/>
              <w:marTop w:val="150"/>
              <w:marBottom w:val="0"/>
              <w:divBdr>
                <w:top w:val="none" w:sz="0" w:space="0" w:color="auto"/>
                <w:left w:val="none" w:sz="0" w:space="0" w:color="auto"/>
                <w:bottom w:val="none" w:sz="0" w:space="0" w:color="auto"/>
                <w:right w:val="none" w:sz="0" w:space="0" w:color="auto"/>
              </w:divBdr>
            </w:div>
          </w:divsChild>
        </w:div>
        <w:div w:id="234556686">
          <w:marLeft w:val="0"/>
          <w:marRight w:val="75"/>
          <w:marTop w:val="150"/>
          <w:marBottom w:val="150"/>
          <w:divBdr>
            <w:top w:val="none" w:sz="0" w:space="0" w:color="auto"/>
            <w:left w:val="none" w:sz="0" w:space="0" w:color="auto"/>
            <w:bottom w:val="none" w:sz="0" w:space="0" w:color="auto"/>
            <w:right w:val="none" w:sz="0" w:space="0" w:color="auto"/>
          </w:divBdr>
        </w:div>
        <w:div w:id="1765345562">
          <w:marLeft w:val="0"/>
          <w:marRight w:val="75"/>
          <w:marTop w:val="150"/>
          <w:marBottom w:val="150"/>
          <w:divBdr>
            <w:top w:val="none" w:sz="0" w:space="0" w:color="auto"/>
            <w:left w:val="none" w:sz="0" w:space="0" w:color="auto"/>
            <w:bottom w:val="none" w:sz="0" w:space="0" w:color="auto"/>
            <w:right w:val="none" w:sz="0" w:space="0" w:color="auto"/>
          </w:divBdr>
        </w:div>
        <w:div w:id="1008411589">
          <w:marLeft w:val="0"/>
          <w:marRight w:val="75"/>
          <w:marTop w:val="150"/>
          <w:marBottom w:val="150"/>
          <w:divBdr>
            <w:top w:val="none" w:sz="0" w:space="0" w:color="auto"/>
            <w:left w:val="none" w:sz="0" w:space="0" w:color="auto"/>
            <w:bottom w:val="none" w:sz="0" w:space="0" w:color="auto"/>
            <w:right w:val="none" w:sz="0" w:space="0" w:color="auto"/>
          </w:divBdr>
        </w:div>
        <w:div w:id="1441029054">
          <w:marLeft w:val="0"/>
          <w:marRight w:val="0"/>
          <w:marTop w:val="150"/>
          <w:marBottom w:val="0"/>
          <w:divBdr>
            <w:top w:val="none" w:sz="0" w:space="0" w:color="auto"/>
            <w:left w:val="none" w:sz="0" w:space="0" w:color="auto"/>
            <w:bottom w:val="none" w:sz="0" w:space="0" w:color="auto"/>
            <w:right w:val="none" w:sz="0" w:space="0" w:color="auto"/>
          </w:divBdr>
        </w:div>
        <w:div w:id="668487632">
          <w:marLeft w:val="0"/>
          <w:marRight w:val="0"/>
          <w:marTop w:val="150"/>
          <w:marBottom w:val="0"/>
          <w:divBdr>
            <w:top w:val="none" w:sz="0" w:space="0" w:color="auto"/>
            <w:left w:val="none" w:sz="0" w:space="0" w:color="auto"/>
            <w:bottom w:val="none" w:sz="0" w:space="0" w:color="auto"/>
            <w:right w:val="none" w:sz="0" w:space="0" w:color="auto"/>
          </w:divBdr>
        </w:div>
        <w:div w:id="808328347">
          <w:marLeft w:val="75"/>
          <w:marRight w:val="150"/>
          <w:marTop w:val="150"/>
          <w:marBottom w:val="75"/>
          <w:divBdr>
            <w:top w:val="none" w:sz="0" w:space="0" w:color="auto"/>
            <w:left w:val="none" w:sz="0" w:space="0" w:color="auto"/>
            <w:bottom w:val="none" w:sz="0" w:space="0" w:color="auto"/>
            <w:right w:val="none" w:sz="0" w:space="0" w:color="auto"/>
          </w:divBdr>
          <w:divsChild>
            <w:div w:id="1984962970">
              <w:marLeft w:val="0"/>
              <w:marRight w:val="0"/>
              <w:marTop w:val="0"/>
              <w:marBottom w:val="0"/>
              <w:divBdr>
                <w:top w:val="none" w:sz="0" w:space="0" w:color="auto"/>
                <w:left w:val="none" w:sz="0" w:space="0" w:color="auto"/>
                <w:bottom w:val="none" w:sz="0" w:space="0" w:color="auto"/>
                <w:right w:val="none" w:sz="0" w:space="0" w:color="auto"/>
              </w:divBdr>
              <w:divsChild>
                <w:div w:id="386078287">
                  <w:marLeft w:val="0"/>
                  <w:marRight w:val="0"/>
                  <w:marTop w:val="0"/>
                  <w:marBottom w:val="0"/>
                  <w:divBdr>
                    <w:top w:val="none" w:sz="0" w:space="0" w:color="auto"/>
                    <w:left w:val="none" w:sz="0" w:space="0" w:color="auto"/>
                    <w:bottom w:val="none" w:sz="0" w:space="0" w:color="auto"/>
                    <w:right w:val="none" w:sz="0" w:space="0" w:color="auto"/>
                  </w:divBdr>
                  <w:divsChild>
                    <w:div w:id="2024017063">
                      <w:marLeft w:val="0"/>
                      <w:marRight w:val="0"/>
                      <w:marTop w:val="0"/>
                      <w:marBottom w:val="0"/>
                      <w:divBdr>
                        <w:top w:val="none" w:sz="0" w:space="0" w:color="auto"/>
                        <w:left w:val="none" w:sz="0" w:space="0" w:color="auto"/>
                        <w:bottom w:val="none" w:sz="0" w:space="0" w:color="auto"/>
                        <w:right w:val="none" w:sz="0" w:space="0" w:color="auto"/>
                      </w:divBdr>
                    </w:div>
                    <w:div w:id="1938824410">
                      <w:marLeft w:val="0"/>
                      <w:marRight w:val="0"/>
                      <w:marTop w:val="0"/>
                      <w:marBottom w:val="0"/>
                      <w:divBdr>
                        <w:top w:val="none" w:sz="0" w:space="0" w:color="auto"/>
                        <w:left w:val="none" w:sz="0" w:space="0" w:color="auto"/>
                        <w:bottom w:val="none" w:sz="0" w:space="0" w:color="auto"/>
                        <w:right w:val="none" w:sz="0" w:space="0" w:color="auto"/>
                      </w:divBdr>
                    </w:div>
                    <w:div w:id="1575042865">
                      <w:marLeft w:val="0"/>
                      <w:marRight w:val="0"/>
                      <w:marTop w:val="0"/>
                      <w:marBottom w:val="0"/>
                      <w:divBdr>
                        <w:top w:val="none" w:sz="0" w:space="0" w:color="auto"/>
                        <w:left w:val="none" w:sz="0" w:space="0" w:color="auto"/>
                        <w:bottom w:val="none" w:sz="0" w:space="0" w:color="auto"/>
                        <w:right w:val="none" w:sz="0" w:space="0" w:color="auto"/>
                      </w:divBdr>
                    </w:div>
                    <w:div w:id="1349988751">
                      <w:marLeft w:val="0"/>
                      <w:marRight w:val="0"/>
                      <w:marTop w:val="0"/>
                      <w:marBottom w:val="0"/>
                      <w:divBdr>
                        <w:top w:val="none" w:sz="0" w:space="0" w:color="auto"/>
                        <w:left w:val="none" w:sz="0" w:space="0" w:color="auto"/>
                        <w:bottom w:val="none" w:sz="0" w:space="0" w:color="auto"/>
                        <w:right w:val="none" w:sz="0" w:space="0" w:color="auto"/>
                      </w:divBdr>
                    </w:div>
                    <w:div w:id="822158455">
                      <w:marLeft w:val="0"/>
                      <w:marRight w:val="0"/>
                      <w:marTop w:val="0"/>
                      <w:marBottom w:val="0"/>
                      <w:divBdr>
                        <w:top w:val="none" w:sz="0" w:space="0" w:color="auto"/>
                        <w:left w:val="none" w:sz="0" w:space="0" w:color="auto"/>
                        <w:bottom w:val="none" w:sz="0" w:space="0" w:color="auto"/>
                        <w:right w:val="none" w:sz="0" w:space="0" w:color="auto"/>
                      </w:divBdr>
                      <w:divsChild>
                        <w:div w:id="1309825489">
                          <w:marLeft w:val="0"/>
                          <w:marRight w:val="0"/>
                          <w:marTop w:val="0"/>
                          <w:marBottom w:val="0"/>
                          <w:divBdr>
                            <w:top w:val="none" w:sz="0" w:space="0" w:color="auto"/>
                            <w:left w:val="none" w:sz="0" w:space="0" w:color="auto"/>
                            <w:bottom w:val="none" w:sz="0" w:space="0" w:color="auto"/>
                            <w:right w:val="none" w:sz="0" w:space="0" w:color="auto"/>
                          </w:divBdr>
                        </w:div>
                        <w:div w:id="1070617239">
                          <w:marLeft w:val="0"/>
                          <w:marRight w:val="0"/>
                          <w:marTop w:val="0"/>
                          <w:marBottom w:val="0"/>
                          <w:divBdr>
                            <w:top w:val="none" w:sz="0" w:space="0" w:color="auto"/>
                            <w:left w:val="none" w:sz="0" w:space="0" w:color="auto"/>
                            <w:bottom w:val="none" w:sz="0" w:space="0" w:color="auto"/>
                            <w:right w:val="none" w:sz="0" w:space="0" w:color="auto"/>
                          </w:divBdr>
                        </w:div>
                        <w:div w:id="20667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88447">
          <w:marLeft w:val="0"/>
          <w:marRight w:val="75"/>
          <w:marTop w:val="150"/>
          <w:marBottom w:val="150"/>
          <w:divBdr>
            <w:top w:val="none" w:sz="0" w:space="0" w:color="auto"/>
            <w:left w:val="none" w:sz="0" w:space="0" w:color="auto"/>
            <w:bottom w:val="none" w:sz="0" w:space="0" w:color="auto"/>
            <w:right w:val="none" w:sz="0" w:space="0" w:color="auto"/>
          </w:divBdr>
        </w:div>
      </w:divsChild>
    </w:div>
    <w:div w:id="143737903">
      <w:bodyDiv w:val="1"/>
      <w:marLeft w:val="0"/>
      <w:marRight w:val="0"/>
      <w:marTop w:val="0"/>
      <w:marBottom w:val="0"/>
      <w:divBdr>
        <w:top w:val="none" w:sz="0" w:space="0" w:color="auto"/>
        <w:left w:val="none" w:sz="0" w:space="0" w:color="auto"/>
        <w:bottom w:val="none" w:sz="0" w:space="0" w:color="auto"/>
        <w:right w:val="none" w:sz="0" w:space="0" w:color="auto"/>
      </w:divBdr>
    </w:div>
    <w:div w:id="154734868">
      <w:bodyDiv w:val="1"/>
      <w:marLeft w:val="0"/>
      <w:marRight w:val="0"/>
      <w:marTop w:val="0"/>
      <w:marBottom w:val="0"/>
      <w:divBdr>
        <w:top w:val="none" w:sz="0" w:space="0" w:color="auto"/>
        <w:left w:val="none" w:sz="0" w:space="0" w:color="auto"/>
        <w:bottom w:val="none" w:sz="0" w:space="0" w:color="auto"/>
        <w:right w:val="none" w:sz="0" w:space="0" w:color="auto"/>
      </w:divBdr>
      <w:divsChild>
        <w:div w:id="357201078">
          <w:marLeft w:val="0"/>
          <w:marRight w:val="0"/>
          <w:marTop w:val="0"/>
          <w:marBottom w:val="0"/>
          <w:divBdr>
            <w:top w:val="none" w:sz="0" w:space="0" w:color="auto"/>
            <w:left w:val="none" w:sz="0" w:space="0" w:color="auto"/>
            <w:bottom w:val="none" w:sz="0" w:space="0" w:color="auto"/>
            <w:right w:val="none" w:sz="0" w:space="0" w:color="auto"/>
          </w:divBdr>
          <w:divsChild>
            <w:div w:id="370544636">
              <w:marLeft w:val="0"/>
              <w:marRight w:val="0"/>
              <w:marTop w:val="0"/>
              <w:marBottom w:val="0"/>
              <w:divBdr>
                <w:top w:val="none" w:sz="0" w:space="0" w:color="auto"/>
                <w:left w:val="none" w:sz="0" w:space="0" w:color="auto"/>
                <w:bottom w:val="none" w:sz="0" w:space="0" w:color="auto"/>
                <w:right w:val="none" w:sz="0" w:space="0" w:color="auto"/>
              </w:divBdr>
              <w:divsChild>
                <w:div w:id="111678653">
                  <w:marLeft w:val="0"/>
                  <w:marRight w:val="0"/>
                  <w:marTop w:val="0"/>
                  <w:marBottom w:val="0"/>
                  <w:divBdr>
                    <w:top w:val="none" w:sz="0" w:space="0" w:color="auto"/>
                    <w:left w:val="none" w:sz="0" w:space="0" w:color="auto"/>
                    <w:bottom w:val="none" w:sz="0" w:space="0" w:color="auto"/>
                    <w:right w:val="none" w:sz="0" w:space="0" w:color="auto"/>
                  </w:divBdr>
                </w:div>
              </w:divsChild>
            </w:div>
            <w:div w:id="1542522844">
              <w:marLeft w:val="0"/>
              <w:marRight w:val="0"/>
              <w:marTop w:val="0"/>
              <w:marBottom w:val="0"/>
              <w:divBdr>
                <w:top w:val="none" w:sz="0" w:space="0" w:color="auto"/>
                <w:left w:val="none" w:sz="0" w:space="0" w:color="auto"/>
                <w:bottom w:val="none" w:sz="0" w:space="0" w:color="auto"/>
                <w:right w:val="none" w:sz="0" w:space="0" w:color="auto"/>
              </w:divBdr>
              <w:divsChild>
                <w:div w:id="2022393817">
                  <w:marLeft w:val="0"/>
                  <w:marRight w:val="0"/>
                  <w:marTop w:val="0"/>
                  <w:marBottom w:val="0"/>
                  <w:divBdr>
                    <w:top w:val="none" w:sz="0" w:space="0" w:color="auto"/>
                    <w:left w:val="none" w:sz="0" w:space="0" w:color="auto"/>
                    <w:bottom w:val="none" w:sz="0" w:space="0" w:color="auto"/>
                    <w:right w:val="none" w:sz="0" w:space="0" w:color="auto"/>
                  </w:divBdr>
                  <w:divsChild>
                    <w:div w:id="1317303020">
                      <w:marLeft w:val="0"/>
                      <w:marRight w:val="0"/>
                      <w:marTop w:val="0"/>
                      <w:marBottom w:val="0"/>
                      <w:divBdr>
                        <w:top w:val="none" w:sz="0" w:space="0" w:color="auto"/>
                        <w:left w:val="none" w:sz="0" w:space="0" w:color="auto"/>
                        <w:bottom w:val="none" w:sz="0" w:space="0" w:color="auto"/>
                        <w:right w:val="none" w:sz="0" w:space="0" w:color="auto"/>
                      </w:divBdr>
                    </w:div>
                  </w:divsChild>
                </w:div>
                <w:div w:id="790787148">
                  <w:marLeft w:val="0"/>
                  <w:marRight w:val="0"/>
                  <w:marTop w:val="0"/>
                  <w:marBottom w:val="0"/>
                  <w:divBdr>
                    <w:top w:val="none" w:sz="0" w:space="0" w:color="auto"/>
                    <w:left w:val="none" w:sz="0" w:space="0" w:color="auto"/>
                    <w:bottom w:val="none" w:sz="0" w:space="0" w:color="auto"/>
                    <w:right w:val="none" w:sz="0" w:space="0" w:color="auto"/>
                  </w:divBdr>
                  <w:divsChild>
                    <w:div w:id="2067485222">
                      <w:marLeft w:val="0"/>
                      <w:marRight w:val="0"/>
                      <w:marTop w:val="0"/>
                      <w:marBottom w:val="0"/>
                      <w:divBdr>
                        <w:top w:val="none" w:sz="0" w:space="0" w:color="auto"/>
                        <w:left w:val="none" w:sz="0" w:space="0" w:color="auto"/>
                        <w:bottom w:val="none" w:sz="0" w:space="0" w:color="auto"/>
                        <w:right w:val="none" w:sz="0" w:space="0" w:color="auto"/>
                      </w:divBdr>
                    </w:div>
                  </w:divsChild>
                </w:div>
                <w:div w:id="1599829983">
                  <w:marLeft w:val="0"/>
                  <w:marRight w:val="0"/>
                  <w:marTop w:val="0"/>
                  <w:marBottom w:val="0"/>
                  <w:divBdr>
                    <w:top w:val="none" w:sz="0" w:space="0" w:color="auto"/>
                    <w:left w:val="none" w:sz="0" w:space="0" w:color="auto"/>
                    <w:bottom w:val="none" w:sz="0" w:space="0" w:color="auto"/>
                    <w:right w:val="none" w:sz="0" w:space="0" w:color="auto"/>
                  </w:divBdr>
                  <w:divsChild>
                    <w:div w:id="8949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2995">
      <w:bodyDiv w:val="1"/>
      <w:marLeft w:val="0"/>
      <w:marRight w:val="0"/>
      <w:marTop w:val="0"/>
      <w:marBottom w:val="0"/>
      <w:divBdr>
        <w:top w:val="none" w:sz="0" w:space="0" w:color="auto"/>
        <w:left w:val="none" w:sz="0" w:space="0" w:color="auto"/>
        <w:bottom w:val="none" w:sz="0" w:space="0" w:color="auto"/>
        <w:right w:val="none" w:sz="0" w:space="0" w:color="auto"/>
      </w:divBdr>
      <w:divsChild>
        <w:div w:id="1831825167">
          <w:marLeft w:val="0"/>
          <w:marRight w:val="0"/>
          <w:marTop w:val="0"/>
          <w:marBottom w:val="0"/>
          <w:divBdr>
            <w:top w:val="none" w:sz="0" w:space="0" w:color="auto"/>
            <w:left w:val="none" w:sz="0" w:space="0" w:color="auto"/>
            <w:bottom w:val="none" w:sz="0" w:space="0" w:color="auto"/>
            <w:right w:val="none" w:sz="0" w:space="0" w:color="auto"/>
          </w:divBdr>
          <w:divsChild>
            <w:div w:id="1996644827">
              <w:marLeft w:val="0"/>
              <w:marRight w:val="0"/>
              <w:marTop w:val="0"/>
              <w:marBottom w:val="0"/>
              <w:divBdr>
                <w:top w:val="none" w:sz="0" w:space="0" w:color="auto"/>
                <w:left w:val="none" w:sz="0" w:space="0" w:color="auto"/>
                <w:bottom w:val="none" w:sz="0" w:space="0" w:color="auto"/>
                <w:right w:val="none" w:sz="0" w:space="0" w:color="auto"/>
              </w:divBdr>
              <w:divsChild>
                <w:div w:id="1889563392">
                  <w:marLeft w:val="0"/>
                  <w:marRight w:val="0"/>
                  <w:marTop w:val="0"/>
                  <w:marBottom w:val="0"/>
                  <w:divBdr>
                    <w:top w:val="none" w:sz="0" w:space="0" w:color="auto"/>
                    <w:left w:val="none" w:sz="0" w:space="0" w:color="auto"/>
                    <w:bottom w:val="none" w:sz="0" w:space="0" w:color="auto"/>
                    <w:right w:val="none" w:sz="0" w:space="0" w:color="auto"/>
                  </w:divBdr>
                </w:div>
              </w:divsChild>
            </w:div>
            <w:div w:id="652101573">
              <w:marLeft w:val="0"/>
              <w:marRight w:val="0"/>
              <w:marTop w:val="0"/>
              <w:marBottom w:val="0"/>
              <w:divBdr>
                <w:top w:val="none" w:sz="0" w:space="0" w:color="auto"/>
                <w:left w:val="none" w:sz="0" w:space="0" w:color="auto"/>
                <w:bottom w:val="none" w:sz="0" w:space="0" w:color="auto"/>
                <w:right w:val="none" w:sz="0" w:space="0" w:color="auto"/>
              </w:divBdr>
              <w:divsChild>
                <w:div w:id="419520006">
                  <w:marLeft w:val="0"/>
                  <w:marRight w:val="0"/>
                  <w:marTop w:val="0"/>
                  <w:marBottom w:val="0"/>
                  <w:divBdr>
                    <w:top w:val="none" w:sz="0" w:space="0" w:color="auto"/>
                    <w:left w:val="none" w:sz="0" w:space="0" w:color="auto"/>
                    <w:bottom w:val="none" w:sz="0" w:space="0" w:color="auto"/>
                    <w:right w:val="none" w:sz="0" w:space="0" w:color="auto"/>
                  </w:divBdr>
                </w:div>
                <w:div w:id="10914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61521">
      <w:bodyDiv w:val="1"/>
      <w:marLeft w:val="0"/>
      <w:marRight w:val="0"/>
      <w:marTop w:val="0"/>
      <w:marBottom w:val="0"/>
      <w:divBdr>
        <w:top w:val="none" w:sz="0" w:space="0" w:color="auto"/>
        <w:left w:val="none" w:sz="0" w:space="0" w:color="auto"/>
        <w:bottom w:val="none" w:sz="0" w:space="0" w:color="auto"/>
        <w:right w:val="none" w:sz="0" w:space="0" w:color="auto"/>
      </w:divBdr>
    </w:div>
    <w:div w:id="882524288">
      <w:bodyDiv w:val="1"/>
      <w:marLeft w:val="0"/>
      <w:marRight w:val="0"/>
      <w:marTop w:val="0"/>
      <w:marBottom w:val="0"/>
      <w:divBdr>
        <w:top w:val="none" w:sz="0" w:space="0" w:color="auto"/>
        <w:left w:val="none" w:sz="0" w:space="0" w:color="auto"/>
        <w:bottom w:val="none" w:sz="0" w:space="0" w:color="auto"/>
        <w:right w:val="none" w:sz="0" w:space="0" w:color="auto"/>
      </w:divBdr>
      <w:divsChild>
        <w:div w:id="1794321893">
          <w:marLeft w:val="0"/>
          <w:marRight w:val="0"/>
          <w:marTop w:val="150"/>
          <w:marBottom w:val="0"/>
          <w:divBdr>
            <w:top w:val="none" w:sz="0" w:space="0" w:color="auto"/>
            <w:left w:val="none" w:sz="0" w:space="0" w:color="auto"/>
            <w:bottom w:val="none" w:sz="0" w:space="0" w:color="auto"/>
            <w:right w:val="none" w:sz="0" w:space="0" w:color="auto"/>
          </w:divBdr>
        </w:div>
        <w:div w:id="294334300">
          <w:marLeft w:val="0"/>
          <w:marRight w:val="0"/>
          <w:marTop w:val="150"/>
          <w:marBottom w:val="0"/>
          <w:divBdr>
            <w:top w:val="none" w:sz="0" w:space="0" w:color="auto"/>
            <w:left w:val="none" w:sz="0" w:space="0" w:color="auto"/>
            <w:bottom w:val="none" w:sz="0" w:space="0" w:color="auto"/>
            <w:right w:val="none" w:sz="0" w:space="0" w:color="auto"/>
          </w:divBdr>
        </w:div>
        <w:div w:id="1654024803">
          <w:marLeft w:val="0"/>
          <w:marRight w:val="75"/>
          <w:marTop w:val="150"/>
          <w:marBottom w:val="150"/>
          <w:divBdr>
            <w:top w:val="none" w:sz="0" w:space="0" w:color="auto"/>
            <w:left w:val="none" w:sz="0" w:space="0" w:color="auto"/>
            <w:bottom w:val="none" w:sz="0" w:space="0" w:color="auto"/>
            <w:right w:val="none" w:sz="0" w:space="0" w:color="auto"/>
          </w:divBdr>
        </w:div>
        <w:div w:id="15353764">
          <w:marLeft w:val="0"/>
          <w:marRight w:val="0"/>
          <w:marTop w:val="150"/>
          <w:marBottom w:val="0"/>
          <w:divBdr>
            <w:top w:val="none" w:sz="0" w:space="0" w:color="auto"/>
            <w:left w:val="none" w:sz="0" w:space="0" w:color="auto"/>
            <w:bottom w:val="none" w:sz="0" w:space="0" w:color="auto"/>
            <w:right w:val="none" w:sz="0" w:space="0" w:color="auto"/>
          </w:divBdr>
        </w:div>
        <w:div w:id="234585467">
          <w:marLeft w:val="0"/>
          <w:marRight w:val="75"/>
          <w:marTop w:val="150"/>
          <w:marBottom w:val="150"/>
          <w:divBdr>
            <w:top w:val="none" w:sz="0" w:space="0" w:color="auto"/>
            <w:left w:val="none" w:sz="0" w:space="0" w:color="auto"/>
            <w:bottom w:val="none" w:sz="0" w:space="0" w:color="auto"/>
            <w:right w:val="none" w:sz="0" w:space="0" w:color="auto"/>
          </w:divBdr>
        </w:div>
        <w:div w:id="209272273">
          <w:marLeft w:val="0"/>
          <w:marRight w:val="0"/>
          <w:marTop w:val="150"/>
          <w:marBottom w:val="0"/>
          <w:divBdr>
            <w:top w:val="none" w:sz="0" w:space="0" w:color="auto"/>
            <w:left w:val="none" w:sz="0" w:space="0" w:color="auto"/>
            <w:bottom w:val="none" w:sz="0" w:space="0" w:color="auto"/>
            <w:right w:val="none" w:sz="0" w:space="0" w:color="auto"/>
          </w:divBdr>
        </w:div>
        <w:div w:id="46492377">
          <w:marLeft w:val="0"/>
          <w:marRight w:val="75"/>
          <w:marTop w:val="150"/>
          <w:marBottom w:val="150"/>
          <w:divBdr>
            <w:top w:val="none" w:sz="0" w:space="0" w:color="auto"/>
            <w:left w:val="none" w:sz="0" w:space="0" w:color="auto"/>
            <w:bottom w:val="none" w:sz="0" w:space="0" w:color="auto"/>
            <w:right w:val="none" w:sz="0" w:space="0" w:color="auto"/>
          </w:divBdr>
        </w:div>
        <w:div w:id="714307110">
          <w:marLeft w:val="0"/>
          <w:marRight w:val="75"/>
          <w:marTop w:val="150"/>
          <w:marBottom w:val="150"/>
          <w:divBdr>
            <w:top w:val="none" w:sz="0" w:space="0" w:color="auto"/>
            <w:left w:val="none" w:sz="0" w:space="0" w:color="auto"/>
            <w:bottom w:val="none" w:sz="0" w:space="0" w:color="auto"/>
            <w:right w:val="none" w:sz="0" w:space="0" w:color="auto"/>
          </w:divBdr>
        </w:div>
        <w:div w:id="681859894">
          <w:marLeft w:val="0"/>
          <w:marRight w:val="75"/>
          <w:marTop w:val="150"/>
          <w:marBottom w:val="150"/>
          <w:divBdr>
            <w:top w:val="none" w:sz="0" w:space="0" w:color="auto"/>
            <w:left w:val="none" w:sz="0" w:space="0" w:color="auto"/>
            <w:bottom w:val="none" w:sz="0" w:space="0" w:color="auto"/>
            <w:right w:val="none" w:sz="0" w:space="0" w:color="auto"/>
          </w:divBdr>
        </w:div>
        <w:div w:id="1250963140">
          <w:marLeft w:val="0"/>
          <w:marRight w:val="0"/>
          <w:marTop w:val="150"/>
          <w:marBottom w:val="0"/>
          <w:divBdr>
            <w:top w:val="none" w:sz="0" w:space="0" w:color="auto"/>
            <w:left w:val="none" w:sz="0" w:space="0" w:color="auto"/>
            <w:bottom w:val="none" w:sz="0" w:space="0" w:color="auto"/>
            <w:right w:val="none" w:sz="0" w:space="0" w:color="auto"/>
          </w:divBdr>
        </w:div>
        <w:div w:id="1580217238">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091315794">
              <w:marLeft w:val="0"/>
              <w:marRight w:val="0"/>
              <w:marTop w:val="150"/>
              <w:marBottom w:val="0"/>
              <w:divBdr>
                <w:top w:val="none" w:sz="0" w:space="0" w:color="auto"/>
                <w:left w:val="none" w:sz="0" w:space="0" w:color="auto"/>
                <w:bottom w:val="none" w:sz="0" w:space="0" w:color="auto"/>
                <w:right w:val="none" w:sz="0" w:space="0" w:color="auto"/>
              </w:divBdr>
            </w:div>
          </w:divsChild>
        </w:div>
        <w:div w:id="490104489">
          <w:marLeft w:val="0"/>
          <w:marRight w:val="75"/>
          <w:marTop w:val="150"/>
          <w:marBottom w:val="150"/>
          <w:divBdr>
            <w:top w:val="none" w:sz="0" w:space="0" w:color="auto"/>
            <w:left w:val="none" w:sz="0" w:space="0" w:color="auto"/>
            <w:bottom w:val="none" w:sz="0" w:space="0" w:color="auto"/>
            <w:right w:val="none" w:sz="0" w:space="0" w:color="auto"/>
          </w:divBdr>
        </w:div>
        <w:div w:id="203178081">
          <w:marLeft w:val="0"/>
          <w:marRight w:val="75"/>
          <w:marTop w:val="150"/>
          <w:marBottom w:val="150"/>
          <w:divBdr>
            <w:top w:val="none" w:sz="0" w:space="0" w:color="auto"/>
            <w:left w:val="none" w:sz="0" w:space="0" w:color="auto"/>
            <w:bottom w:val="none" w:sz="0" w:space="0" w:color="auto"/>
            <w:right w:val="none" w:sz="0" w:space="0" w:color="auto"/>
          </w:divBdr>
        </w:div>
        <w:div w:id="1653414156">
          <w:marLeft w:val="0"/>
          <w:marRight w:val="75"/>
          <w:marTop w:val="150"/>
          <w:marBottom w:val="150"/>
          <w:divBdr>
            <w:top w:val="none" w:sz="0" w:space="0" w:color="auto"/>
            <w:left w:val="none" w:sz="0" w:space="0" w:color="auto"/>
            <w:bottom w:val="none" w:sz="0" w:space="0" w:color="auto"/>
            <w:right w:val="none" w:sz="0" w:space="0" w:color="auto"/>
          </w:divBdr>
        </w:div>
        <w:div w:id="2120374273">
          <w:marLeft w:val="0"/>
          <w:marRight w:val="0"/>
          <w:marTop w:val="150"/>
          <w:marBottom w:val="0"/>
          <w:divBdr>
            <w:top w:val="none" w:sz="0" w:space="0" w:color="auto"/>
            <w:left w:val="none" w:sz="0" w:space="0" w:color="auto"/>
            <w:bottom w:val="none" w:sz="0" w:space="0" w:color="auto"/>
            <w:right w:val="none" w:sz="0" w:space="0" w:color="auto"/>
          </w:divBdr>
        </w:div>
        <w:div w:id="898904161">
          <w:marLeft w:val="0"/>
          <w:marRight w:val="0"/>
          <w:marTop w:val="150"/>
          <w:marBottom w:val="0"/>
          <w:divBdr>
            <w:top w:val="none" w:sz="0" w:space="0" w:color="auto"/>
            <w:left w:val="none" w:sz="0" w:space="0" w:color="auto"/>
            <w:bottom w:val="none" w:sz="0" w:space="0" w:color="auto"/>
            <w:right w:val="none" w:sz="0" w:space="0" w:color="auto"/>
          </w:divBdr>
        </w:div>
        <w:div w:id="1279994936">
          <w:marLeft w:val="75"/>
          <w:marRight w:val="150"/>
          <w:marTop w:val="150"/>
          <w:marBottom w:val="75"/>
          <w:divBdr>
            <w:top w:val="none" w:sz="0" w:space="0" w:color="auto"/>
            <w:left w:val="none" w:sz="0" w:space="0" w:color="auto"/>
            <w:bottom w:val="none" w:sz="0" w:space="0" w:color="auto"/>
            <w:right w:val="none" w:sz="0" w:space="0" w:color="auto"/>
          </w:divBdr>
          <w:divsChild>
            <w:div w:id="2111928851">
              <w:marLeft w:val="0"/>
              <w:marRight w:val="0"/>
              <w:marTop w:val="0"/>
              <w:marBottom w:val="0"/>
              <w:divBdr>
                <w:top w:val="none" w:sz="0" w:space="0" w:color="auto"/>
                <w:left w:val="none" w:sz="0" w:space="0" w:color="auto"/>
                <w:bottom w:val="none" w:sz="0" w:space="0" w:color="auto"/>
                <w:right w:val="none" w:sz="0" w:space="0" w:color="auto"/>
              </w:divBdr>
              <w:divsChild>
                <w:div w:id="950160156">
                  <w:marLeft w:val="0"/>
                  <w:marRight w:val="0"/>
                  <w:marTop w:val="0"/>
                  <w:marBottom w:val="0"/>
                  <w:divBdr>
                    <w:top w:val="none" w:sz="0" w:space="0" w:color="auto"/>
                    <w:left w:val="none" w:sz="0" w:space="0" w:color="auto"/>
                    <w:bottom w:val="none" w:sz="0" w:space="0" w:color="auto"/>
                    <w:right w:val="none" w:sz="0" w:space="0" w:color="auto"/>
                  </w:divBdr>
                  <w:divsChild>
                    <w:div w:id="54207864">
                      <w:marLeft w:val="0"/>
                      <w:marRight w:val="0"/>
                      <w:marTop w:val="0"/>
                      <w:marBottom w:val="0"/>
                      <w:divBdr>
                        <w:top w:val="none" w:sz="0" w:space="0" w:color="auto"/>
                        <w:left w:val="none" w:sz="0" w:space="0" w:color="auto"/>
                        <w:bottom w:val="none" w:sz="0" w:space="0" w:color="auto"/>
                        <w:right w:val="none" w:sz="0" w:space="0" w:color="auto"/>
                      </w:divBdr>
                    </w:div>
                    <w:div w:id="305471287">
                      <w:marLeft w:val="0"/>
                      <w:marRight w:val="0"/>
                      <w:marTop w:val="0"/>
                      <w:marBottom w:val="0"/>
                      <w:divBdr>
                        <w:top w:val="none" w:sz="0" w:space="0" w:color="auto"/>
                        <w:left w:val="none" w:sz="0" w:space="0" w:color="auto"/>
                        <w:bottom w:val="none" w:sz="0" w:space="0" w:color="auto"/>
                        <w:right w:val="none" w:sz="0" w:space="0" w:color="auto"/>
                      </w:divBdr>
                    </w:div>
                    <w:div w:id="123089284">
                      <w:marLeft w:val="0"/>
                      <w:marRight w:val="0"/>
                      <w:marTop w:val="0"/>
                      <w:marBottom w:val="0"/>
                      <w:divBdr>
                        <w:top w:val="none" w:sz="0" w:space="0" w:color="auto"/>
                        <w:left w:val="none" w:sz="0" w:space="0" w:color="auto"/>
                        <w:bottom w:val="none" w:sz="0" w:space="0" w:color="auto"/>
                        <w:right w:val="none" w:sz="0" w:space="0" w:color="auto"/>
                      </w:divBdr>
                    </w:div>
                    <w:div w:id="967125709">
                      <w:marLeft w:val="0"/>
                      <w:marRight w:val="0"/>
                      <w:marTop w:val="0"/>
                      <w:marBottom w:val="0"/>
                      <w:divBdr>
                        <w:top w:val="none" w:sz="0" w:space="0" w:color="auto"/>
                        <w:left w:val="none" w:sz="0" w:space="0" w:color="auto"/>
                        <w:bottom w:val="none" w:sz="0" w:space="0" w:color="auto"/>
                        <w:right w:val="none" w:sz="0" w:space="0" w:color="auto"/>
                      </w:divBdr>
                    </w:div>
                    <w:div w:id="908224481">
                      <w:marLeft w:val="0"/>
                      <w:marRight w:val="0"/>
                      <w:marTop w:val="0"/>
                      <w:marBottom w:val="0"/>
                      <w:divBdr>
                        <w:top w:val="none" w:sz="0" w:space="0" w:color="auto"/>
                        <w:left w:val="none" w:sz="0" w:space="0" w:color="auto"/>
                        <w:bottom w:val="none" w:sz="0" w:space="0" w:color="auto"/>
                        <w:right w:val="none" w:sz="0" w:space="0" w:color="auto"/>
                      </w:divBdr>
                      <w:divsChild>
                        <w:div w:id="525407770">
                          <w:marLeft w:val="0"/>
                          <w:marRight w:val="0"/>
                          <w:marTop w:val="0"/>
                          <w:marBottom w:val="0"/>
                          <w:divBdr>
                            <w:top w:val="none" w:sz="0" w:space="0" w:color="auto"/>
                            <w:left w:val="none" w:sz="0" w:space="0" w:color="auto"/>
                            <w:bottom w:val="none" w:sz="0" w:space="0" w:color="auto"/>
                            <w:right w:val="none" w:sz="0" w:space="0" w:color="auto"/>
                          </w:divBdr>
                        </w:div>
                        <w:div w:id="1632904456">
                          <w:marLeft w:val="0"/>
                          <w:marRight w:val="0"/>
                          <w:marTop w:val="0"/>
                          <w:marBottom w:val="0"/>
                          <w:divBdr>
                            <w:top w:val="none" w:sz="0" w:space="0" w:color="auto"/>
                            <w:left w:val="none" w:sz="0" w:space="0" w:color="auto"/>
                            <w:bottom w:val="none" w:sz="0" w:space="0" w:color="auto"/>
                            <w:right w:val="none" w:sz="0" w:space="0" w:color="auto"/>
                          </w:divBdr>
                        </w:div>
                        <w:div w:id="7630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839957">
          <w:marLeft w:val="0"/>
          <w:marRight w:val="75"/>
          <w:marTop w:val="150"/>
          <w:marBottom w:val="150"/>
          <w:divBdr>
            <w:top w:val="none" w:sz="0" w:space="0" w:color="auto"/>
            <w:left w:val="none" w:sz="0" w:space="0" w:color="auto"/>
            <w:bottom w:val="none" w:sz="0" w:space="0" w:color="auto"/>
            <w:right w:val="none" w:sz="0" w:space="0" w:color="auto"/>
          </w:divBdr>
        </w:div>
      </w:divsChild>
    </w:div>
    <w:div w:id="1178887112">
      <w:bodyDiv w:val="1"/>
      <w:marLeft w:val="0"/>
      <w:marRight w:val="0"/>
      <w:marTop w:val="0"/>
      <w:marBottom w:val="0"/>
      <w:divBdr>
        <w:top w:val="none" w:sz="0" w:space="0" w:color="auto"/>
        <w:left w:val="none" w:sz="0" w:space="0" w:color="auto"/>
        <w:bottom w:val="none" w:sz="0" w:space="0" w:color="auto"/>
        <w:right w:val="none" w:sz="0" w:space="0" w:color="auto"/>
      </w:divBdr>
    </w:div>
    <w:div w:id="1364135469">
      <w:bodyDiv w:val="1"/>
      <w:marLeft w:val="0"/>
      <w:marRight w:val="0"/>
      <w:marTop w:val="0"/>
      <w:marBottom w:val="0"/>
      <w:divBdr>
        <w:top w:val="none" w:sz="0" w:space="0" w:color="auto"/>
        <w:left w:val="none" w:sz="0" w:space="0" w:color="auto"/>
        <w:bottom w:val="none" w:sz="0" w:space="0" w:color="auto"/>
        <w:right w:val="none" w:sz="0" w:space="0" w:color="auto"/>
      </w:divBdr>
      <w:divsChild>
        <w:div w:id="647784176">
          <w:marLeft w:val="0"/>
          <w:marRight w:val="0"/>
          <w:marTop w:val="150"/>
          <w:marBottom w:val="0"/>
          <w:divBdr>
            <w:top w:val="none" w:sz="0" w:space="0" w:color="auto"/>
            <w:left w:val="none" w:sz="0" w:space="0" w:color="auto"/>
            <w:bottom w:val="none" w:sz="0" w:space="0" w:color="auto"/>
            <w:right w:val="none" w:sz="0" w:space="0" w:color="auto"/>
          </w:divBdr>
        </w:div>
        <w:div w:id="1283535980">
          <w:marLeft w:val="0"/>
          <w:marRight w:val="0"/>
          <w:marTop w:val="150"/>
          <w:marBottom w:val="0"/>
          <w:divBdr>
            <w:top w:val="none" w:sz="0" w:space="0" w:color="auto"/>
            <w:left w:val="none" w:sz="0" w:space="0" w:color="auto"/>
            <w:bottom w:val="none" w:sz="0" w:space="0" w:color="auto"/>
            <w:right w:val="none" w:sz="0" w:space="0" w:color="auto"/>
          </w:divBdr>
        </w:div>
        <w:div w:id="649556625">
          <w:marLeft w:val="0"/>
          <w:marRight w:val="75"/>
          <w:marTop w:val="150"/>
          <w:marBottom w:val="150"/>
          <w:divBdr>
            <w:top w:val="none" w:sz="0" w:space="0" w:color="auto"/>
            <w:left w:val="none" w:sz="0" w:space="0" w:color="auto"/>
            <w:bottom w:val="none" w:sz="0" w:space="0" w:color="auto"/>
            <w:right w:val="none" w:sz="0" w:space="0" w:color="auto"/>
          </w:divBdr>
        </w:div>
        <w:div w:id="1574582241">
          <w:marLeft w:val="0"/>
          <w:marRight w:val="0"/>
          <w:marTop w:val="150"/>
          <w:marBottom w:val="0"/>
          <w:divBdr>
            <w:top w:val="none" w:sz="0" w:space="0" w:color="auto"/>
            <w:left w:val="none" w:sz="0" w:space="0" w:color="auto"/>
            <w:bottom w:val="none" w:sz="0" w:space="0" w:color="auto"/>
            <w:right w:val="none" w:sz="0" w:space="0" w:color="auto"/>
          </w:divBdr>
        </w:div>
        <w:div w:id="1407458860">
          <w:marLeft w:val="0"/>
          <w:marRight w:val="75"/>
          <w:marTop w:val="150"/>
          <w:marBottom w:val="150"/>
          <w:divBdr>
            <w:top w:val="none" w:sz="0" w:space="0" w:color="auto"/>
            <w:left w:val="none" w:sz="0" w:space="0" w:color="auto"/>
            <w:bottom w:val="none" w:sz="0" w:space="0" w:color="auto"/>
            <w:right w:val="none" w:sz="0" w:space="0" w:color="auto"/>
          </w:divBdr>
        </w:div>
        <w:div w:id="269119921">
          <w:marLeft w:val="0"/>
          <w:marRight w:val="0"/>
          <w:marTop w:val="150"/>
          <w:marBottom w:val="0"/>
          <w:divBdr>
            <w:top w:val="none" w:sz="0" w:space="0" w:color="auto"/>
            <w:left w:val="none" w:sz="0" w:space="0" w:color="auto"/>
            <w:bottom w:val="none" w:sz="0" w:space="0" w:color="auto"/>
            <w:right w:val="none" w:sz="0" w:space="0" w:color="auto"/>
          </w:divBdr>
        </w:div>
        <w:div w:id="1028483832">
          <w:marLeft w:val="0"/>
          <w:marRight w:val="75"/>
          <w:marTop w:val="150"/>
          <w:marBottom w:val="150"/>
          <w:divBdr>
            <w:top w:val="none" w:sz="0" w:space="0" w:color="auto"/>
            <w:left w:val="none" w:sz="0" w:space="0" w:color="auto"/>
            <w:bottom w:val="none" w:sz="0" w:space="0" w:color="auto"/>
            <w:right w:val="none" w:sz="0" w:space="0" w:color="auto"/>
          </w:divBdr>
        </w:div>
        <w:div w:id="1709336499">
          <w:marLeft w:val="0"/>
          <w:marRight w:val="75"/>
          <w:marTop w:val="150"/>
          <w:marBottom w:val="150"/>
          <w:divBdr>
            <w:top w:val="none" w:sz="0" w:space="0" w:color="auto"/>
            <w:left w:val="none" w:sz="0" w:space="0" w:color="auto"/>
            <w:bottom w:val="none" w:sz="0" w:space="0" w:color="auto"/>
            <w:right w:val="none" w:sz="0" w:space="0" w:color="auto"/>
          </w:divBdr>
        </w:div>
        <w:div w:id="1888446944">
          <w:marLeft w:val="0"/>
          <w:marRight w:val="75"/>
          <w:marTop w:val="150"/>
          <w:marBottom w:val="150"/>
          <w:divBdr>
            <w:top w:val="none" w:sz="0" w:space="0" w:color="auto"/>
            <w:left w:val="none" w:sz="0" w:space="0" w:color="auto"/>
            <w:bottom w:val="none" w:sz="0" w:space="0" w:color="auto"/>
            <w:right w:val="none" w:sz="0" w:space="0" w:color="auto"/>
          </w:divBdr>
        </w:div>
        <w:div w:id="1740012152">
          <w:marLeft w:val="0"/>
          <w:marRight w:val="0"/>
          <w:marTop w:val="150"/>
          <w:marBottom w:val="0"/>
          <w:divBdr>
            <w:top w:val="none" w:sz="0" w:space="0" w:color="auto"/>
            <w:left w:val="none" w:sz="0" w:space="0" w:color="auto"/>
            <w:bottom w:val="none" w:sz="0" w:space="0" w:color="auto"/>
            <w:right w:val="none" w:sz="0" w:space="0" w:color="auto"/>
          </w:divBdr>
        </w:div>
        <w:div w:id="1781952760">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145051150">
              <w:marLeft w:val="0"/>
              <w:marRight w:val="0"/>
              <w:marTop w:val="150"/>
              <w:marBottom w:val="0"/>
              <w:divBdr>
                <w:top w:val="none" w:sz="0" w:space="0" w:color="auto"/>
                <w:left w:val="none" w:sz="0" w:space="0" w:color="auto"/>
                <w:bottom w:val="none" w:sz="0" w:space="0" w:color="auto"/>
                <w:right w:val="none" w:sz="0" w:space="0" w:color="auto"/>
              </w:divBdr>
            </w:div>
          </w:divsChild>
        </w:div>
        <w:div w:id="342707514">
          <w:marLeft w:val="0"/>
          <w:marRight w:val="75"/>
          <w:marTop w:val="150"/>
          <w:marBottom w:val="150"/>
          <w:divBdr>
            <w:top w:val="none" w:sz="0" w:space="0" w:color="auto"/>
            <w:left w:val="none" w:sz="0" w:space="0" w:color="auto"/>
            <w:bottom w:val="none" w:sz="0" w:space="0" w:color="auto"/>
            <w:right w:val="none" w:sz="0" w:space="0" w:color="auto"/>
          </w:divBdr>
        </w:div>
        <w:div w:id="1472940663">
          <w:marLeft w:val="0"/>
          <w:marRight w:val="75"/>
          <w:marTop w:val="150"/>
          <w:marBottom w:val="150"/>
          <w:divBdr>
            <w:top w:val="none" w:sz="0" w:space="0" w:color="auto"/>
            <w:left w:val="none" w:sz="0" w:space="0" w:color="auto"/>
            <w:bottom w:val="none" w:sz="0" w:space="0" w:color="auto"/>
            <w:right w:val="none" w:sz="0" w:space="0" w:color="auto"/>
          </w:divBdr>
        </w:div>
        <w:div w:id="1638148201">
          <w:marLeft w:val="0"/>
          <w:marRight w:val="75"/>
          <w:marTop w:val="150"/>
          <w:marBottom w:val="150"/>
          <w:divBdr>
            <w:top w:val="none" w:sz="0" w:space="0" w:color="auto"/>
            <w:left w:val="none" w:sz="0" w:space="0" w:color="auto"/>
            <w:bottom w:val="none" w:sz="0" w:space="0" w:color="auto"/>
            <w:right w:val="none" w:sz="0" w:space="0" w:color="auto"/>
          </w:divBdr>
        </w:div>
        <w:div w:id="1526092625">
          <w:marLeft w:val="0"/>
          <w:marRight w:val="0"/>
          <w:marTop w:val="150"/>
          <w:marBottom w:val="0"/>
          <w:divBdr>
            <w:top w:val="none" w:sz="0" w:space="0" w:color="auto"/>
            <w:left w:val="none" w:sz="0" w:space="0" w:color="auto"/>
            <w:bottom w:val="none" w:sz="0" w:space="0" w:color="auto"/>
            <w:right w:val="none" w:sz="0" w:space="0" w:color="auto"/>
          </w:divBdr>
        </w:div>
        <w:div w:id="1783962634">
          <w:marLeft w:val="0"/>
          <w:marRight w:val="0"/>
          <w:marTop w:val="150"/>
          <w:marBottom w:val="0"/>
          <w:divBdr>
            <w:top w:val="none" w:sz="0" w:space="0" w:color="auto"/>
            <w:left w:val="none" w:sz="0" w:space="0" w:color="auto"/>
            <w:bottom w:val="none" w:sz="0" w:space="0" w:color="auto"/>
            <w:right w:val="none" w:sz="0" w:space="0" w:color="auto"/>
          </w:divBdr>
        </w:div>
        <w:div w:id="2123186594">
          <w:marLeft w:val="75"/>
          <w:marRight w:val="150"/>
          <w:marTop w:val="150"/>
          <w:marBottom w:val="75"/>
          <w:divBdr>
            <w:top w:val="none" w:sz="0" w:space="0" w:color="auto"/>
            <w:left w:val="none" w:sz="0" w:space="0" w:color="auto"/>
            <w:bottom w:val="none" w:sz="0" w:space="0" w:color="auto"/>
            <w:right w:val="none" w:sz="0" w:space="0" w:color="auto"/>
          </w:divBdr>
          <w:divsChild>
            <w:div w:id="1303655257">
              <w:marLeft w:val="0"/>
              <w:marRight w:val="0"/>
              <w:marTop w:val="0"/>
              <w:marBottom w:val="0"/>
              <w:divBdr>
                <w:top w:val="none" w:sz="0" w:space="0" w:color="auto"/>
                <w:left w:val="none" w:sz="0" w:space="0" w:color="auto"/>
                <w:bottom w:val="none" w:sz="0" w:space="0" w:color="auto"/>
                <w:right w:val="none" w:sz="0" w:space="0" w:color="auto"/>
              </w:divBdr>
              <w:divsChild>
                <w:div w:id="43528241">
                  <w:marLeft w:val="0"/>
                  <w:marRight w:val="0"/>
                  <w:marTop w:val="0"/>
                  <w:marBottom w:val="0"/>
                  <w:divBdr>
                    <w:top w:val="none" w:sz="0" w:space="0" w:color="auto"/>
                    <w:left w:val="none" w:sz="0" w:space="0" w:color="auto"/>
                    <w:bottom w:val="none" w:sz="0" w:space="0" w:color="auto"/>
                    <w:right w:val="none" w:sz="0" w:space="0" w:color="auto"/>
                  </w:divBdr>
                  <w:divsChild>
                    <w:div w:id="768433151">
                      <w:marLeft w:val="0"/>
                      <w:marRight w:val="0"/>
                      <w:marTop w:val="0"/>
                      <w:marBottom w:val="0"/>
                      <w:divBdr>
                        <w:top w:val="none" w:sz="0" w:space="0" w:color="auto"/>
                        <w:left w:val="none" w:sz="0" w:space="0" w:color="auto"/>
                        <w:bottom w:val="none" w:sz="0" w:space="0" w:color="auto"/>
                        <w:right w:val="none" w:sz="0" w:space="0" w:color="auto"/>
                      </w:divBdr>
                    </w:div>
                    <w:div w:id="1584879404">
                      <w:marLeft w:val="0"/>
                      <w:marRight w:val="0"/>
                      <w:marTop w:val="0"/>
                      <w:marBottom w:val="0"/>
                      <w:divBdr>
                        <w:top w:val="none" w:sz="0" w:space="0" w:color="auto"/>
                        <w:left w:val="none" w:sz="0" w:space="0" w:color="auto"/>
                        <w:bottom w:val="none" w:sz="0" w:space="0" w:color="auto"/>
                        <w:right w:val="none" w:sz="0" w:space="0" w:color="auto"/>
                      </w:divBdr>
                    </w:div>
                    <w:div w:id="1572813306">
                      <w:marLeft w:val="0"/>
                      <w:marRight w:val="0"/>
                      <w:marTop w:val="0"/>
                      <w:marBottom w:val="0"/>
                      <w:divBdr>
                        <w:top w:val="none" w:sz="0" w:space="0" w:color="auto"/>
                        <w:left w:val="none" w:sz="0" w:space="0" w:color="auto"/>
                        <w:bottom w:val="none" w:sz="0" w:space="0" w:color="auto"/>
                        <w:right w:val="none" w:sz="0" w:space="0" w:color="auto"/>
                      </w:divBdr>
                    </w:div>
                    <w:div w:id="919363055">
                      <w:marLeft w:val="0"/>
                      <w:marRight w:val="0"/>
                      <w:marTop w:val="0"/>
                      <w:marBottom w:val="0"/>
                      <w:divBdr>
                        <w:top w:val="none" w:sz="0" w:space="0" w:color="auto"/>
                        <w:left w:val="none" w:sz="0" w:space="0" w:color="auto"/>
                        <w:bottom w:val="none" w:sz="0" w:space="0" w:color="auto"/>
                        <w:right w:val="none" w:sz="0" w:space="0" w:color="auto"/>
                      </w:divBdr>
                    </w:div>
                    <w:div w:id="1704095304">
                      <w:marLeft w:val="0"/>
                      <w:marRight w:val="0"/>
                      <w:marTop w:val="0"/>
                      <w:marBottom w:val="0"/>
                      <w:divBdr>
                        <w:top w:val="none" w:sz="0" w:space="0" w:color="auto"/>
                        <w:left w:val="none" w:sz="0" w:space="0" w:color="auto"/>
                        <w:bottom w:val="none" w:sz="0" w:space="0" w:color="auto"/>
                        <w:right w:val="none" w:sz="0" w:space="0" w:color="auto"/>
                      </w:divBdr>
                      <w:divsChild>
                        <w:div w:id="1121266350">
                          <w:marLeft w:val="0"/>
                          <w:marRight w:val="0"/>
                          <w:marTop w:val="0"/>
                          <w:marBottom w:val="0"/>
                          <w:divBdr>
                            <w:top w:val="none" w:sz="0" w:space="0" w:color="auto"/>
                            <w:left w:val="none" w:sz="0" w:space="0" w:color="auto"/>
                            <w:bottom w:val="none" w:sz="0" w:space="0" w:color="auto"/>
                            <w:right w:val="none" w:sz="0" w:space="0" w:color="auto"/>
                          </w:divBdr>
                        </w:div>
                        <w:div w:id="1629698653">
                          <w:marLeft w:val="0"/>
                          <w:marRight w:val="0"/>
                          <w:marTop w:val="0"/>
                          <w:marBottom w:val="0"/>
                          <w:divBdr>
                            <w:top w:val="none" w:sz="0" w:space="0" w:color="auto"/>
                            <w:left w:val="none" w:sz="0" w:space="0" w:color="auto"/>
                            <w:bottom w:val="none" w:sz="0" w:space="0" w:color="auto"/>
                            <w:right w:val="none" w:sz="0" w:space="0" w:color="auto"/>
                          </w:divBdr>
                        </w:div>
                        <w:div w:id="2843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768224">
          <w:marLeft w:val="0"/>
          <w:marRight w:val="75"/>
          <w:marTop w:val="150"/>
          <w:marBottom w:val="150"/>
          <w:divBdr>
            <w:top w:val="none" w:sz="0" w:space="0" w:color="auto"/>
            <w:left w:val="none" w:sz="0" w:space="0" w:color="auto"/>
            <w:bottom w:val="none" w:sz="0" w:space="0" w:color="auto"/>
            <w:right w:val="none" w:sz="0" w:space="0" w:color="auto"/>
          </w:divBdr>
        </w:div>
      </w:divsChild>
    </w:div>
    <w:div w:id="1466924988">
      <w:bodyDiv w:val="1"/>
      <w:marLeft w:val="0"/>
      <w:marRight w:val="0"/>
      <w:marTop w:val="0"/>
      <w:marBottom w:val="0"/>
      <w:divBdr>
        <w:top w:val="none" w:sz="0" w:space="0" w:color="auto"/>
        <w:left w:val="none" w:sz="0" w:space="0" w:color="auto"/>
        <w:bottom w:val="none" w:sz="0" w:space="0" w:color="auto"/>
        <w:right w:val="none" w:sz="0" w:space="0" w:color="auto"/>
      </w:divBdr>
    </w:div>
    <w:div w:id="1804302972">
      <w:bodyDiv w:val="1"/>
      <w:marLeft w:val="0"/>
      <w:marRight w:val="0"/>
      <w:marTop w:val="0"/>
      <w:marBottom w:val="0"/>
      <w:divBdr>
        <w:top w:val="none" w:sz="0" w:space="0" w:color="auto"/>
        <w:left w:val="none" w:sz="0" w:space="0" w:color="auto"/>
        <w:bottom w:val="none" w:sz="0" w:space="0" w:color="auto"/>
        <w:right w:val="none" w:sz="0" w:space="0" w:color="auto"/>
      </w:divBdr>
      <w:divsChild>
        <w:div w:id="908348367">
          <w:marLeft w:val="0"/>
          <w:marRight w:val="0"/>
          <w:marTop w:val="0"/>
          <w:marBottom w:val="0"/>
          <w:divBdr>
            <w:top w:val="none" w:sz="0" w:space="0" w:color="auto"/>
            <w:left w:val="none" w:sz="0" w:space="0" w:color="auto"/>
            <w:bottom w:val="none" w:sz="0" w:space="0" w:color="auto"/>
            <w:right w:val="none" w:sz="0" w:space="0" w:color="auto"/>
          </w:divBdr>
          <w:divsChild>
            <w:div w:id="626397009">
              <w:marLeft w:val="0"/>
              <w:marRight w:val="0"/>
              <w:marTop w:val="0"/>
              <w:marBottom w:val="0"/>
              <w:divBdr>
                <w:top w:val="none" w:sz="0" w:space="0" w:color="auto"/>
                <w:left w:val="none" w:sz="0" w:space="0" w:color="auto"/>
                <w:bottom w:val="none" w:sz="0" w:space="0" w:color="auto"/>
                <w:right w:val="none" w:sz="0" w:space="0" w:color="auto"/>
              </w:divBdr>
              <w:divsChild>
                <w:div w:id="254293243">
                  <w:marLeft w:val="0"/>
                  <w:marRight w:val="0"/>
                  <w:marTop w:val="0"/>
                  <w:marBottom w:val="0"/>
                  <w:divBdr>
                    <w:top w:val="none" w:sz="0" w:space="0" w:color="auto"/>
                    <w:left w:val="none" w:sz="0" w:space="0" w:color="auto"/>
                    <w:bottom w:val="none" w:sz="0" w:space="0" w:color="auto"/>
                    <w:right w:val="none" w:sz="0" w:space="0" w:color="auto"/>
                  </w:divBdr>
                </w:div>
              </w:divsChild>
            </w:div>
            <w:div w:id="1763842962">
              <w:marLeft w:val="0"/>
              <w:marRight w:val="0"/>
              <w:marTop w:val="0"/>
              <w:marBottom w:val="0"/>
              <w:divBdr>
                <w:top w:val="none" w:sz="0" w:space="0" w:color="auto"/>
                <w:left w:val="none" w:sz="0" w:space="0" w:color="auto"/>
                <w:bottom w:val="none" w:sz="0" w:space="0" w:color="auto"/>
                <w:right w:val="none" w:sz="0" w:space="0" w:color="auto"/>
              </w:divBdr>
              <w:divsChild>
                <w:div w:id="216481397">
                  <w:marLeft w:val="0"/>
                  <w:marRight w:val="0"/>
                  <w:marTop w:val="0"/>
                  <w:marBottom w:val="0"/>
                  <w:divBdr>
                    <w:top w:val="none" w:sz="0" w:space="0" w:color="auto"/>
                    <w:left w:val="none" w:sz="0" w:space="0" w:color="auto"/>
                    <w:bottom w:val="none" w:sz="0" w:space="0" w:color="auto"/>
                    <w:right w:val="none" w:sz="0" w:space="0" w:color="auto"/>
                  </w:divBdr>
                </w:div>
                <w:div w:id="5881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45988">
      <w:bodyDiv w:val="1"/>
      <w:marLeft w:val="0"/>
      <w:marRight w:val="0"/>
      <w:marTop w:val="0"/>
      <w:marBottom w:val="0"/>
      <w:divBdr>
        <w:top w:val="none" w:sz="0" w:space="0" w:color="auto"/>
        <w:left w:val="none" w:sz="0" w:space="0" w:color="auto"/>
        <w:bottom w:val="none" w:sz="0" w:space="0" w:color="auto"/>
        <w:right w:val="none" w:sz="0" w:space="0" w:color="auto"/>
      </w:divBdr>
    </w:div>
    <w:div w:id="2003390943">
      <w:bodyDiv w:val="1"/>
      <w:marLeft w:val="0"/>
      <w:marRight w:val="0"/>
      <w:marTop w:val="0"/>
      <w:marBottom w:val="0"/>
      <w:divBdr>
        <w:top w:val="none" w:sz="0" w:space="0" w:color="auto"/>
        <w:left w:val="none" w:sz="0" w:space="0" w:color="auto"/>
        <w:bottom w:val="none" w:sz="0" w:space="0" w:color="auto"/>
        <w:right w:val="none" w:sz="0" w:space="0" w:color="auto"/>
      </w:divBdr>
      <w:divsChild>
        <w:div w:id="471021768">
          <w:marLeft w:val="0"/>
          <w:marRight w:val="0"/>
          <w:marTop w:val="0"/>
          <w:marBottom w:val="0"/>
          <w:divBdr>
            <w:top w:val="none" w:sz="0" w:space="0" w:color="auto"/>
            <w:left w:val="none" w:sz="0" w:space="0" w:color="auto"/>
            <w:bottom w:val="none" w:sz="0" w:space="0" w:color="auto"/>
            <w:right w:val="none" w:sz="0" w:space="0" w:color="auto"/>
          </w:divBdr>
          <w:divsChild>
            <w:div w:id="1222793457">
              <w:marLeft w:val="0"/>
              <w:marRight w:val="0"/>
              <w:marTop w:val="0"/>
              <w:marBottom w:val="0"/>
              <w:divBdr>
                <w:top w:val="none" w:sz="0" w:space="0" w:color="auto"/>
                <w:left w:val="none" w:sz="0" w:space="0" w:color="auto"/>
                <w:bottom w:val="none" w:sz="0" w:space="0" w:color="auto"/>
                <w:right w:val="none" w:sz="0" w:space="0" w:color="auto"/>
              </w:divBdr>
              <w:divsChild>
                <w:div w:id="269973731">
                  <w:marLeft w:val="0"/>
                  <w:marRight w:val="0"/>
                  <w:marTop w:val="0"/>
                  <w:marBottom w:val="0"/>
                  <w:divBdr>
                    <w:top w:val="none" w:sz="0" w:space="0" w:color="auto"/>
                    <w:left w:val="none" w:sz="0" w:space="0" w:color="auto"/>
                    <w:bottom w:val="none" w:sz="0" w:space="0" w:color="auto"/>
                    <w:right w:val="none" w:sz="0" w:space="0" w:color="auto"/>
                  </w:divBdr>
                </w:div>
              </w:divsChild>
            </w:div>
            <w:div w:id="1336224868">
              <w:marLeft w:val="0"/>
              <w:marRight w:val="0"/>
              <w:marTop w:val="0"/>
              <w:marBottom w:val="0"/>
              <w:divBdr>
                <w:top w:val="none" w:sz="0" w:space="0" w:color="auto"/>
                <w:left w:val="none" w:sz="0" w:space="0" w:color="auto"/>
                <w:bottom w:val="none" w:sz="0" w:space="0" w:color="auto"/>
                <w:right w:val="none" w:sz="0" w:space="0" w:color="auto"/>
              </w:divBdr>
              <w:divsChild>
                <w:div w:id="5786874">
                  <w:marLeft w:val="0"/>
                  <w:marRight w:val="0"/>
                  <w:marTop w:val="0"/>
                  <w:marBottom w:val="0"/>
                  <w:divBdr>
                    <w:top w:val="none" w:sz="0" w:space="0" w:color="auto"/>
                    <w:left w:val="none" w:sz="0" w:space="0" w:color="auto"/>
                    <w:bottom w:val="none" w:sz="0" w:space="0" w:color="auto"/>
                    <w:right w:val="none" w:sz="0" w:space="0" w:color="auto"/>
                  </w:divBdr>
                </w:div>
                <w:div w:id="8373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4355">
      <w:bodyDiv w:val="1"/>
      <w:marLeft w:val="0"/>
      <w:marRight w:val="0"/>
      <w:marTop w:val="0"/>
      <w:marBottom w:val="0"/>
      <w:divBdr>
        <w:top w:val="none" w:sz="0" w:space="0" w:color="auto"/>
        <w:left w:val="none" w:sz="0" w:space="0" w:color="auto"/>
        <w:bottom w:val="none" w:sz="0" w:space="0" w:color="auto"/>
        <w:right w:val="none" w:sz="0" w:space="0" w:color="auto"/>
      </w:divBdr>
    </w:div>
    <w:div w:id="206721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tiff"/><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nodejs.org/en/downloa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tiff"/><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devexpress.com/" TargetMode="External"/><Relationship Id="rId38"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3BCDB-9F7A-4F49-AA32-18AD2DC2C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41</Pages>
  <Words>5737</Words>
  <Characters>32705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Việt Bách</dc:creator>
  <cp:keywords/>
  <dc:description/>
  <cp:lastModifiedBy>Lê Việt Bách</cp:lastModifiedBy>
  <cp:revision>4</cp:revision>
  <dcterms:created xsi:type="dcterms:W3CDTF">2019-07-05T22:03:00Z</dcterms:created>
  <dcterms:modified xsi:type="dcterms:W3CDTF">2019-07-06T01:18:00Z</dcterms:modified>
</cp:coreProperties>
</file>